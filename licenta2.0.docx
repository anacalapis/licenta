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CA290B" w14:textId="03B4C127" w:rsidR="00F51665" w:rsidRDefault="006575DC">
      <w:r w:rsidRPr="00130AF4">
        <w:rPr>
          <w:b/>
          <w:bCs/>
          <w:lang w:val="en-US"/>
        </w:rPr>
        <w:t>IMU</w:t>
      </w:r>
      <w:r w:rsidR="008B7578" w:rsidRPr="00130AF4">
        <w:rPr>
          <w:b/>
          <w:bCs/>
          <w:lang w:val="en-US"/>
        </w:rPr>
        <w:t xml:space="preserve"> (MPU </w:t>
      </w:r>
      <w:proofErr w:type="gramStart"/>
      <w:r w:rsidR="008B7578" w:rsidRPr="00130AF4">
        <w:rPr>
          <w:b/>
          <w:bCs/>
          <w:lang w:val="en-US"/>
        </w:rPr>
        <w:t>6050</w:t>
      </w:r>
      <w:r w:rsidR="008B7578">
        <w:rPr>
          <w:lang w:val="en-US"/>
        </w:rPr>
        <w:t>)</w:t>
      </w:r>
      <w:r>
        <w:rPr>
          <w:lang w:val="en-US"/>
        </w:rPr>
        <w:t>=</w:t>
      </w:r>
      <w:proofErr w:type="gramEnd"/>
      <w:r>
        <w:rPr>
          <w:lang w:val="en-US"/>
        </w:rPr>
        <w:t xml:space="preserve"> </w:t>
      </w:r>
      <w:r w:rsidR="00576FC7" w:rsidRPr="00576FC7">
        <w:t>senzor care măsoară rata unghiulară, forța și uneori câmpul magnetic. </w:t>
      </w:r>
      <w:r w:rsidR="008D1E22">
        <w:t>Ele</w:t>
      </w:r>
      <w:r w:rsidR="00576FC7" w:rsidRPr="00576FC7">
        <w:t xml:space="preserve"> sunt compuse dintr-un </w:t>
      </w:r>
      <w:r w:rsidR="00576FC7" w:rsidRPr="008D1E22">
        <w:rPr>
          <w:b/>
          <w:bCs/>
        </w:rPr>
        <w:t>accelerometru</w:t>
      </w:r>
      <w:r w:rsidR="00576FC7" w:rsidRPr="00576FC7">
        <w:t xml:space="preserve"> cu 3 axe și un </w:t>
      </w:r>
      <w:r w:rsidR="00576FC7" w:rsidRPr="008D1E22">
        <w:rPr>
          <w:b/>
          <w:bCs/>
        </w:rPr>
        <w:t>giroscop</w:t>
      </w:r>
      <w:r w:rsidR="00576FC7" w:rsidRPr="00576FC7">
        <w:t xml:space="preserve"> cu 3 ax</w:t>
      </w:r>
      <w:r w:rsidR="00355F24">
        <w:t>e</w:t>
      </w:r>
      <w:r w:rsidR="00573F11">
        <w:t>.</w:t>
      </w:r>
    </w:p>
    <w:p w14:paraId="0C84A082" w14:textId="2D8708B7" w:rsidR="00C665FF" w:rsidRDefault="00E669A0">
      <w:r>
        <w:rPr>
          <w:noProof/>
        </w:rPr>
        <w:drawing>
          <wp:anchor distT="0" distB="0" distL="114300" distR="114300" simplePos="0" relativeHeight="251658240" behindDoc="1" locked="0" layoutInCell="1" allowOverlap="1" wp14:anchorId="22BDC14D" wp14:editId="22A34D41">
            <wp:simplePos x="0" y="0"/>
            <wp:positionH relativeFrom="column">
              <wp:posOffset>4265612</wp:posOffset>
            </wp:positionH>
            <wp:positionV relativeFrom="paragraph">
              <wp:posOffset>225743</wp:posOffset>
            </wp:positionV>
            <wp:extent cx="2048510" cy="1938020"/>
            <wp:effectExtent l="0" t="0" r="8890" b="5080"/>
            <wp:wrapThrough wrapText="bothSides">
              <wp:wrapPolygon edited="0">
                <wp:start x="0" y="0"/>
                <wp:lineTo x="0" y="21444"/>
                <wp:lineTo x="21493" y="21444"/>
                <wp:lineTo x="21493" y="0"/>
                <wp:lineTo x="0" y="0"/>
              </wp:wrapPolygon>
            </wp:wrapThrough>
            <wp:docPr id="1799161405" name="Imagine 1" descr="ESP32 MPU-6050 Accelerometer and Gyroscope (Arduino) | Random Nerd Tuto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32 MPU-6050 Accelerometer and Gyroscope (Arduino) | Random Nerd Tutorial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5FF">
        <w:t xml:space="preserve">Datasheet : </w:t>
      </w:r>
      <w:hyperlink r:id="rId6" w:history="1">
        <w:r w:rsidR="00C665FF" w:rsidRPr="00E63D82">
          <w:rPr>
            <w:rStyle w:val="Hyperlink"/>
          </w:rPr>
          <w:t>https://invensense.tdk.com/wp-content/uploads/2015/02/MPU-6000-Datasheet1.pdf</w:t>
        </w:r>
      </w:hyperlink>
      <w:r w:rsidR="00C665FF">
        <w:t xml:space="preserve"> </w:t>
      </w:r>
    </w:p>
    <w:p w14:paraId="3503635F" w14:textId="14236930" w:rsidR="006575DC" w:rsidRDefault="006575DC">
      <w:pPr>
        <w:rPr>
          <w:lang w:val="en-US"/>
        </w:rPr>
      </w:pPr>
      <w:r w:rsidRPr="006575DC">
        <w:rPr>
          <w:noProof/>
          <w:lang w:val="en-US"/>
        </w:rPr>
        <w:drawing>
          <wp:inline distT="0" distB="0" distL="0" distR="0" wp14:anchorId="79FF0586" wp14:editId="0970C921">
            <wp:extent cx="2336160" cy="1555371"/>
            <wp:effectExtent l="0" t="0" r="7620" b="6985"/>
            <wp:docPr id="659666327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66327" name="Imagine 1" descr="O imagine care conține text, captură de ecran, Font, număr&#10;&#10;Descriere generată automat"/>
                    <pic:cNvPicPr/>
                  </pic:nvPicPr>
                  <pic:blipFill rotWithShape="1">
                    <a:blip r:embed="rId7"/>
                    <a:srcRect t="2122" b="2619"/>
                    <a:stretch/>
                  </pic:blipFill>
                  <pic:spPr bwMode="auto">
                    <a:xfrm>
                      <a:off x="0" y="0"/>
                      <a:ext cx="2346349" cy="156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7389" w:rsidRPr="004B7389">
        <w:rPr>
          <w:noProof/>
          <w:lang w:val="en-US"/>
        </w:rPr>
        <w:drawing>
          <wp:inline distT="0" distB="0" distL="0" distR="0" wp14:anchorId="2F98348F" wp14:editId="10D5603A">
            <wp:extent cx="1558952" cy="1550670"/>
            <wp:effectExtent l="0" t="0" r="3175" b="0"/>
            <wp:docPr id="62338668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8668" name="Imagine 1" descr="O imagine care conține text, captură de ecran, Font, număr&#10;&#10;Descriere generată automat"/>
                    <pic:cNvPicPr/>
                  </pic:nvPicPr>
                  <pic:blipFill rotWithShape="1">
                    <a:blip r:embed="rId8"/>
                    <a:srcRect l="24482" t="1087" r="2733" b="1"/>
                    <a:stretch/>
                  </pic:blipFill>
                  <pic:spPr bwMode="auto">
                    <a:xfrm>
                      <a:off x="0" y="0"/>
                      <a:ext cx="1582370" cy="157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566C2" w14:textId="42DD560E" w:rsidR="00130AF4" w:rsidRDefault="003B37F0">
      <w:r w:rsidRPr="0068445B">
        <w:rPr>
          <w:b/>
          <w:bCs/>
          <w:lang w:val="en-US"/>
        </w:rPr>
        <w:t>EPS32</w:t>
      </w:r>
      <w:r>
        <w:rPr>
          <w:lang w:val="en-US"/>
        </w:rPr>
        <w:t xml:space="preserve"> = microcontroller care va primi date de la </w:t>
      </w:r>
      <w:r w:rsidR="006B5A82">
        <w:rPr>
          <w:lang w:val="en-US"/>
        </w:rPr>
        <w:t xml:space="preserve">IMU, le va procesa </w:t>
      </w:r>
      <w:r w:rsidR="006B5A82">
        <w:t xml:space="preserve">și le va trimite mai departe la </w:t>
      </w:r>
      <w:r w:rsidR="008F55B3">
        <w:t>RaspberryPi</w:t>
      </w:r>
    </w:p>
    <w:p w14:paraId="438645EF" w14:textId="4550BA02" w:rsidR="008F55B3" w:rsidRDefault="00276382">
      <w:r>
        <w:t>Data</w:t>
      </w:r>
      <w:r w:rsidR="00E669A0">
        <w:t xml:space="preserve">sh: </w:t>
      </w:r>
      <w:hyperlink r:id="rId9" w:history="1">
        <w:r w:rsidR="00925FA1" w:rsidRPr="00210DCF">
          <w:rPr>
            <w:rStyle w:val="Hyperlink"/>
          </w:rPr>
          <w:t>https://www.espressif.com/sites/default/files/documentation/esp32_datasheet_en.pdf</w:t>
        </w:r>
      </w:hyperlink>
      <w:r>
        <w:t xml:space="preserve"> </w:t>
      </w:r>
    </w:p>
    <w:p w14:paraId="7650B0FC" w14:textId="3E8AFED3" w:rsidR="0068445B" w:rsidRDefault="0068445B" w:rsidP="0068445B">
      <w:pPr>
        <w:rPr>
          <w:b/>
          <w:bCs/>
          <w:color w:val="FF0000"/>
          <w:lang w:val="en-US"/>
        </w:rPr>
      </w:pPr>
      <w:r w:rsidRPr="0068445B">
        <w:rPr>
          <w:b/>
          <w:bCs/>
          <w:color w:val="FF0000"/>
        </w:rPr>
        <w:t>IMU -</w:t>
      </w:r>
      <w:r w:rsidRPr="0068445B">
        <w:rPr>
          <w:b/>
          <w:bCs/>
          <w:color w:val="FF0000"/>
          <w:lang w:val="en-US"/>
        </w:rPr>
        <w:t>&gt; EPS32 prin I2C</w:t>
      </w:r>
      <w:r w:rsidR="00BB19E8">
        <w:rPr>
          <w:b/>
          <w:bCs/>
          <w:color w:val="FF0000"/>
          <w:lang w:val="en-US"/>
        </w:rPr>
        <w:t xml:space="preserve"> </w:t>
      </w:r>
      <w:r w:rsidR="00BB19E8" w:rsidRPr="00F364CA">
        <w:rPr>
          <w:lang w:val="en-US"/>
        </w:rPr>
        <w:t>(100kbps)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1075"/>
        <w:gridCol w:w="1080"/>
      </w:tblGrid>
      <w:tr w:rsidR="00FC23E5" w14:paraId="6137A1C8" w14:textId="77777777" w:rsidTr="002B0EC2">
        <w:tc>
          <w:tcPr>
            <w:tcW w:w="1075" w:type="dxa"/>
          </w:tcPr>
          <w:p w14:paraId="168CADAF" w14:textId="3D13D4AE" w:rsidR="00FC23E5" w:rsidRPr="002B0EC2" w:rsidRDefault="00FC23E5" w:rsidP="0068445B">
            <w:pPr>
              <w:rPr>
                <w:b/>
                <w:bCs/>
                <w:lang w:val="en-US"/>
              </w:rPr>
            </w:pPr>
            <w:r w:rsidRPr="002B0EC2">
              <w:rPr>
                <w:b/>
                <w:bCs/>
                <w:lang w:val="en-US"/>
              </w:rPr>
              <w:t>IMU</w:t>
            </w:r>
          </w:p>
        </w:tc>
        <w:tc>
          <w:tcPr>
            <w:tcW w:w="1080" w:type="dxa"/>
          </w:tcPr>
          <w:p w14:paraId="2DEFBD23" w14:textId="7CE675F6" w:rsidR="00FC23E5" w:rsidRPr="002B0EC2" w:rsidRDefault="00FC23E5" w:rsidP="0068445B">
            <w:pPr>
              <w:rPr>
                <w:b/>
                <w:bCs/>
                <w:lang w:val="en-US"/>
              </w:rPr>
            </w:pPr>
            <w:r w:rsidRPr="002B0EC2">
              <w:rPr>
                <w:b/>
                <w:bCs/>
                <w:lang w:val="en-US"/>
              </w:rPr>
              <w:t>EPS32</w:t>
            </w:r>
          </w:p>
        </w:tc>
      </w:tr>
      <w:tr w:rsidR="00FC23E5" w14:paraId="05201D68" w14:textId="77777777" w:rsidTr="002B0EC2">
        <w:tc>
          <w:tcPr>
            <w:tcW w:w="1075" w:type="dxa"/>
          </w:tcPr>
          <w:p w14:paraId="2E466D18" w14:textId="6467D47F" w:rsidR="00FC23E5" w:rsidRDefault="00FC23E5" w:rsidP="0068445B">
            <w:pPr>
              <w:rPr>
                <w:lang w:val="en-US"/>
              </w:rPr>
            </w:pPr>
            <w:r>
              <w:rPr>
                <w:lang w:val="en-US"/>
              </w:rPr>
              <w:t>SDA</w:t>
            </w:r>
          </w:p>
        </w:tc>
        <w:tc>
          <w:tcPr>
            <w:tcW w:w="1080" w:type="dxa"/>
          </w:tcPr>
          <w:p w14:paraId="5ED3F9B9" w14:textId="36C0EEE2" w:rsidR="00FC23E5" w:rsidRDefault="002B0EC2" w:rsidP="0068445B">
            <w:pPr>
              <w:rPr>
                <w:lang w:val="en-US"/>
              </w:rPr>
            </w:pPr>
            <w:r>
              <w:rPr>
                <w:lang w:val="en-US"/>
              </w:rPr>
              <w:t>Pin 21</w:t>
            </w:r>
          </w:p>
        </w:tc>
      </w:tr>
      <w:tr w:rsidR="00FC23E5" w14:paraId="53F00D9F" w14:textId="77777777" w:rsidTr="002B0EC2">
        <w:tc>
          <w:tcPr>
            <w:tcW w:w="1075" w:type="dxa"/>
          </w:tcPr>
          <w:p w14:paraId="3C14C12D" w14:textId="1BCAAEC4" w:rsidR="00FC23E5" w:rsidRDefault="00FC23E5" w:rsidP="0068445B">
            <w:pPr>
              <w:rPr>
                <w:lang w:val="en-US"/>
              </w:rPr>
            </w:pPr>
            <w:r>
              <w:rPr>
                <w:lang w:val="en-US"/>
              </w:rPr>
              <w:t>SCL</w:t>
            </w:r>
          </w:p>
        </w:tc>
        <w:tc>
          <w:tcPr>
            <w:tcW w:w="1080" w:type="dxa"/>
          </w:tcPr>
          <w:p w14:paraId="03439D24" w14:textId="0CE59B8F" w:rsidR="00FC23E5" w:rsidRDefault="002B0EC2" w:rsidP="0068445B">
            <w:pPr>
              <w:rPr>
                <w:lang w:val="en-US"/>
              </w:rPr>
            </w:pPr>
            <w:r>
              <w:rPr>
                <w:lang w:val="en-US"/>
              </w:rPr>
              <w:t>Pin 22</w:t>
            </w:r>
          </w:p>
        </w:tc>
      </w:tr>
      <w:tr w:rsidR="00FC23E5" w14:paraId="7A45F5BB" w14:textId="77777777" w:rsidTr="002B0EC2">
        <w:tc>
          <w:tcPr>
            <w:tcW w:w="1075" w:type="dxa"/>
          </w:tcPr>
          <w:p w14:paraId="3B4778A9" w14:textId="2490BE76" w:rsidR="00FC23E5" w:rsidRDefault="00FC23E5" w:rsidP="0068445B">
            <w:pPr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  <w:tc>
          <w:tcPr>
            <w:tcW w:w="1080" w:type="dxa"/>
          </w:tcPr>
          <w:p w14:paraId="3FECCB74" w14:textId="710D5364" w:rsidR="00FC23E5" w:rsidRDefault="002B0EC2" w:rsidP="0068445B">
            <w:pPr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</w:tr>
      <w:tr w:rsidR="00FC23E5" w14:paraId="1FA24C50" w14:textId="77777777" w:rsidTr="002B0EC2">
        <w:tc>
          <w:tcPr>
            <w:tcW w:w="1075" w:type="dxa"/>
          </w:tcPr>
          <w:p w14:paraId="68F109E8" w14:textId="0D83CBFE" w:rsidR="00FC23E5" w:rsidRDefault="00FC23E5" w:rsidP="0068445B">
            <w:pPr>
              <w:rPr>
                <w:lang w:val="en-US"/>
              </w:rPr>
            </w:pPr>
            <w:r>
              <w:rPr>
                <w:lang w:val="en-US"/>
              </w:rPr>
              <w:t>VCC</w:t>
            </w:r>
          </w:p>
        </w:tc>
        <w:tc>
          <w:tcPr>
            <w:tcW w:w="1080" w:type="dxa"/>
          </w:tcPr>
          <w:p w14:paraId="0215F69B" w14:textId="476D4246" w:rsidR="00FC23E5" w:rsidRDefault="002B0EC2" w:rsidP="0068445B">
            <w:pPr>
              <w:rPr>
                <w:lang w:val="en-US"/>
              </w:rPr>
            </w:pPr>
            <w:r>
              <w:rPr>
                <w:lang w:val="en-US"/>
              </w:rPr>
              <w:t>3.3/5 V</w:t>
            </w:r>
          </w:p>
        </w:tc>
      </w:tr>
    </w:tbl>
    <w:p w14:paraId="4DB9B434" w14:textId="466E3AE0" w:rsidR="0068445B" w:rsidRDefault="0073799F" w:rsidP="0068445B">
      <w:pPr>
        <w:rPr>
          <w:lang w:val="en-US"/>
        </w:rPr>
      </w:pPr>
      <w:r>
        <w:rPr>
          <w:lang w:val="en-US"/>
        </w:rPr>
        <w:t xml:space="preserve"> </w:t>
      </w:r>
    </w:p>
    <w:p w14:paraId="1F8D5B80" w14:textId="0F4D84F8" w:rsidR="002B0EC2" w:rsidRDefault="00390DE9" w:rsidP="0068445B">
      <w:pPr>
        <w:rPr>
          <w:lang w:val="en-US"/>
        </w:rPr>
      </w:pPr>
      <w:r w:rsidRPr="00075973">
        <w:rPr>
          <w:b/>
          <w:bCs/>
          <w:lang w:val="en-US"/>
        </w:rPr>
        <w:t>Baterie Li-Po de 3.</w:t>
      </w:r>
      <w:r w:rsidR="00075973" w:rsidRPr="00075973">
        <w:rPr>
          <w:b/>
          <w:bCs/>
          <w:lang w:val="en-US"/>
        </w:rPr>
        <w:t>7V</w:t>
      </w:r>
      <w:r w:rsidR="00075973">
        <w:rPr>
          <w:lang w:val="en-US"/>
        </w:rPr>
        <w:t xml:space="preserve"> (</w:t>
      </w:r>
      <w:proofErr w:type="gramStart"/>
      <w:r w:rsidR="00075973">
        <w:rPr>
          <w:lang w:val="en-US"/>
        </w:rPr>
        <w:t>ajunge  p</w:t>
      </w:r>
      <w:r w:rsidR="00075973">
        <w:t>ână</w:t>
      </w:r>
      <w:proofErr w:type="gramEnd"/>
      <w:r w:rsidR="00075973">
        <w:t xml:space="preserve"> la 4.2 când e încărcată</w:t>
      </w:r>
      <w:r w:rsidR="00075973">
        <w:rPr>
          <w:lang w:val="en-US"/>
        </w:rPr>
        <w:t>)</w:t>
      </w:r>
    </w:p>
    <w:p w14:paraId="41B85F1B" w14:textId="51882CA8" w:rsidR="00A07A3C" w:rsidRDefault="00276382" w:rsidP="0068445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75CA975" wp14:editId="79730005">
            <wp:simplePos x="0" y="0"/>
            <wp:positionH relativeFrom="margin">
              <wp:posOffset>4422458</wp:posOffset>
            </wp:positionH>
            <wp:positionV relativeFrom="paragraph">
              <wp:posOffset>75247</wp:posOffset>
            </wp:positionV>
            <wp:extent cx="1308100" cy="979170"/>
            <wp:effectExtent l="0" t="0" r="6350" b="0"/>
            <wp:wrapThrough wrapText="bothSides">
              <wp:wrapPolygon edited="0">
                <wp:start x="0" y="0"/>
                <wp:lineTo x="0" y="21012"/>
                <wp:lineTo x="21390" y="21012"/>
                <wp:lineTo x="21390" y="0"/>
                <wp:lineTo x="0" y="0"/>
              </wp:wrapPolygon>
            </wp:wrapThrough>
            <wp:docPr id="1281351085" name="Imagine 4" descr="Anmbest 10 Pack 3 Pins AMS1117-3.3 DC 4.75V-12V to 3.3V Voltage Regulator  Step Down Power Supply Buck Module 800mA : Buy Online at Best Price in KSA  - Souq is now Amazon.sa: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mbest 10 Pack 3 Pins AMS1117-3.3 DC 4.75V-12V to 3.3V Voltage Regulator  Step Down Power Supply Buck Module 800mA : Buy Online at Best Price in KSA  - Souq is now Amazon.sa: Electronic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BDA" w:rsidRPr="00D16BDA">
        <w:rPr>
          <w:b/>
          <w:bCs/>
          <w:lang w:val="en-US"/>
        </w:rPr>
        <w:t xml:space="preserve">Regulator de tensiune </w:t>
      </w:r>
      <w:r w:rsidR="00D16BDA">
        <w:rPr>
          <w:lang w:val="en-US"/>
        </w:rPr>
        <w:t xml:space="preserve">– va face ca baterie să </w:t>
      </w:r>
      <w:r w:rsidR="00CB1E13">
        <w:rPr>
          <w:lang w:val="en-US"/>
        </w:rPr>
        <w:t>dea doar 3.3V</w:t>
      </w:r>
      <w:r w:rsidR="00B32F97">
        <w:rPr>
          <w:lang w:val="en-US"/>
        </w:rPr>
        <w:t xml:space="preserve"> </w:t>
      </w:r>
    </w:p>
    <w:p w14:paraId="3E66B64A" w14:textId="7FB507AA" w:rsidR="00CB1E13" w:rsidRPr="00A07A3C" w:rsidRDefault="00C50F45" w:rsidP="0068445B">
      <w:pPr>
        <w:rPr>
          <w:sz w:val="20"/>
          <w:szCs w:val="20"/>
          <w:lang w:val="en-US"/>
        </w:rPr>
      </w:pPr>
      <w:r w:rsidRPr="00A07A3C">
        <w:rPr>
          <w:b/>
          <w:bCs/>
          <w:sz w:val="20"/>
          <w:szCs w:val="20"/>
          <w:lang w:val="en-US"/>
        </w:rPr>
        <w:t>Baterie Li-PO</w:t>
      </w:r>
      <w:r w:rsidR="00B008CC" w:rsidRPr="00A07A3C">
        <w:rPr>
          <w:sz w:val="20"/>
          <w:szCs w:val="20"/>
          <w:lang w:val="en-US"/>
        </w:rPr>
        <w:t xml:space="preserve">: </w:t>
      </w:r>
      <w:r w:rsidR="00B008CC" w:rsidRPr="00A07A3C">
        <w:rPr>
          <w:sz w:val="20"/>
          <w:szCs w:val="20"/>
          <w:lang w:val="en-US"/>
        </w:rPr>
        <w:tab/>
      </w:r>
      <w:r w:rsidR="00B008CC" w:rsidRPr="00A07A3C">
        <w:rPr>
          <w:sz w:val="20"/>
          <w:szCs w:val="20"/>
          <w:lang w:val="en-US"/>
        </w:rPr>
        <w:tab/>
      </w:r>
      <w:r w:rsidR="00B008CC" w:rsidRPr="00F07C31">
        <w:rPr>
          <w:color w:val="FF0000"/>
          <w:sz w:val="20"/>
          <w:szCs w:val="20"/>
          <w:lang w:val="en-US"/>
        </w:rPr>
        <w:t xml:space="preserve">+ </w:t>
      </w:r>
      <w:r w:rsidR="00BE2D86" w:rsidRPr="00A07A3C">
        <w:rPr>
          <w:sz w:val="20"/>
          <w:szCs w:val="20"/>
          <w:lang w:val="en-US"/>
        </w:rPr>
        <w:t xml:space="preserve">    </w:t>
      </w:r>
      <w:r w:rsidR="00B008CC" w:rsidRPr="00A07A3C">
        <w:rPr>
          <w:sz w:val="20"/>
          <w:szCs w:val="20"/>
          <w:lang w:val="en-US"/>
        </w:rPr>
        <w:t>-&gt;</w:t>
      </w:r>
      <w:r w:rsidR="00BE2D86" w:rsidRPr="00A07A3C">
        <w:rPr>
          <w:sz w:val="20"/>
          <w:szCs w:val="20"/>
          <w:lang w:val="en-US"/>
        </w:rPr>
        <w:t xml:space="preserve"> </w:t>
      </w:r>
      <w:r w:rsidR="00BE2D86" w:rsidRPr="00F07C31">
        <w:rPr>
          <w:color w:val="A02B93" w:themeColor="accent5"/>
          <w:sz w:val="20"/>
          <w:szCs w:val="20"/>
          <w:lang w:val="en-US"/>
        </w:rPr>
        <w:t>Vin regulator</w:t>
      </w:r>
    </w:p>
    <w:p w14:paraId="2E4D409B" w14:textId="3D1D540B" w:rsidR="00BE2D86" w:rsidRPr="00753000" w:rsidRDefault="00BE2D86" w:rsidP="00BE2D86">
      <w:pPr>
        <w:pStyle w:val="Listparagraf"/>
        <w:numPr>
          <w:ilvl w:val="0"/>
          <w:numId w:val="1"/>
        </w:numPr>
        <w:rPr>
          <w:color w:val="7F7F7F" w:themeColor="text1" w:themeTint="80"/>
          <w:sz w:val="20"/>
          <w:szCs w:val="20"/>
          <w:lang w:val="en-US"/>
        </w:rPr>
      </w:pPr>
      <w:r w:rsidRPr="00A07A3C">
        <w:rPr>
          <w:sz w:val="20"/>
          <w:szCs w:val="20"/>
          <w:lang w:val="en-US"/>
        </w:rPr>
        <w:t>-&gt;</w:t>
      </w:r>
      <w:r w:rsidR="007C7BE3" w:rsidRPr="00A07A3C">
        <w:rPr>
          <w:sz w:val="20"/>
          <w:szCs w:val="20"/>
          <w:lang w:val="en-US"/>
        </w:rPr>
        <w:t xml:space="preserve"> </w:t>
      </w:r>
      <w:r w:rsidR="007C7BE3" w:rsidRPr="00753000">
        <w:rPr>
          <w:color w:val="7F7F7F" w:themeColor="text1" w:themeTint="80"/>
          <w:sz w:val="20"/>
          <w:szCs w:val="20"/>
          <w:lang w:val="en-US"/>
        </w:rPr>
        <w:t>GND regulator</w:t>
      </w:r>
    </w:p>
    <w:p w14:paraId="777A5867" w14:textId="497CD3AD" w:rsidR="007C7BE3" w:rsidRPr="00F07C31" w:rsidRDefault="007C7BE3" w:rsidP="007C7BE3">
      <w:pPr>
        <w:rPr>
          <w:color w:val="FF0000"/>
          <w:sz w:val="20"/>
          <w:szCs w:val="20"/>
          <w:lang w:val="en-US"/>
        </w:rPr>
      </w:pPr>
      <w:r w:rsidRPr="00A07A3C">
        <w:rPr>
          <w:b/>
          <w:bCs/>
          <w:sz w:val="20"/>
          <w:szCs w:val="20"/>
          <w:lang w:val="en-US"/>
        </w:rPr>
        <w:t>Regulator de tensiune:</w:t>
      </w:r>
      <w:r w:rsidRPr="00A07A3C">
        <w:rPr>
          <w:sz w:val="20"/>
          <w:szCs w:val="20"/>
          <w:lang w:val="en-US"/>
        </w:rPr>
        <w:t xml:space="preserve">  </w:t>
      </w:r>
      <w:r w:rsidRPr="00F07C31">
        <w:rPr>
          <w:color w:val="A02B93" w:themeColor="accent5"/>
          <w:sz w:val="20"/>
          <w:szCs w:val="20"/>
          <w:lang w:val="en-US"/>
        </w:rPr>
        <w:t>Vin</w:t>
      </w:r>
      <w:r w:rsidRPr="00A07A3C">
        <w:rPr>
          <w:sz w:val="20"/>
          <w:szCs w:val="20"/>
          <w:lang w:val="en-US"/>
        </w:rPr>
        <w:t xml:space="preserve"> -</w:t>
      </w:r>
      <w:proofErr w:type="gramStart"/>
      <w:r w:rsidRPr="00A07A3C">
        <w:rPr>
          <w:sz w:val="20"/>
          <w:szCs w:val="20"/>
          <w:lang w:val="en-US"/>
        </w:rPr>
        <w:t xml:space="preserve">&gt;  </w:t>
      </w:r>
      <w:r w:rsidRPr="00F07C31">
        <w:rPr>
          <w:color w:val="FF0000"/>
          <w:sz w:val="20"/>
          <w:szCs w:val="20"/>
          <w:lang w:val="en-US"/>
        </w:rPr>
        <w:t>+</w:t>
      </w:r>
      <w:proofErr w:type="gramEnd"/>
      <w:r w:rsidRPr="00F07C31">
        <w:rPr>
          <w:color w:val="FF0000"/>
          <w:sz w:val="20"/>
          <w:szCs w:val="20"/>
          <w:lang w:val="en-US"/>
        </w:rPr>
        <w:t>baterie</w:t>
      </w:r>
    </w:p>
    <w:p w14:paraId="47BA8CEE" w14:textId="5CF22BD3" w:rsidR="007C7BE3" w:rsidRPr="00A07A3C" w:rsidRDefault="007C7BE3" w:rsidP="007C7BE3">
      <w:pPr>
        <w:rPr>
          <w:sz w:val="20"/>
          <w:szCs w:val="20"/>
          <w:lang w:val="en-US"/>
        </w:rPr>
      </w:pP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  <w:t xml:space="preserve"> </w:t>
      </w:r>
      <w:r w:rsidRPr="00D85E34">
        <w:rPr>
          <w:color w:val="A50021"/>
          <w:sz w:val="20"/>
          <w:szCs w:val="20"/>
          <w:lang w:val="en-US"/>
        </w:rPr>
        <w:t xml:space="preserve">Vout </w:t>
      </w:r>
      <w:r w:rsidRPr="00A07A3C">
        <w:rPr>
          <w:sz w:val="20"/>
          <w:szCs w:val="20"/>
          <w:lang w:val="en-US"/>
        </w:rPr>
        <w:t xml:space="preserve">-&gt; </w:t>
      </w:r>
      <w:r w:rsidR="003D0A11" w:rsidRPr="00323D24">
        <w:rPr>
          <w:color w:val="0B769F" w:themeColor="accent4" w:themeShade="BF"/>
          <w:sz w:val="20"/>
          <w:szCs w:val="20"/>
          <w:lang w:val="en-US"/>
        </w:rPr>
        <w:t xml:space="preserve">3.3V IMU </w:t>
      </w:r>
      <w:r w:rsidR="003D0A11" w:rsidRPr="00A07A3C">
        <w:rPr>
          <w:sz w:val="20"/>
          <w:szCs w:val="20"/>
          <w:lang w:val="en-US"/>
        </w:rPr>
        <w:t xml:space="preserve">+ </w:t>
      </w:r>
      <w:r w:rsidR="003D0A11" w:rsidRPr="00323D24">
        <w:rPr>
          <w:color w:val="669900"/>
          <w:sz w:val="20"/>
          <w:szCs w:val="20"/>
          <w:lang w:val="en-US"/>
        </w:rPr>
        <w:t>3.3V EPS</w:t>
      </w:r>
    </w:p>
    <w:p w14:paraId="349C4D64" w14:textId="75B8F844" w:rsidR="00023FCB" w:rsidRPr="00ED0576" w:rsidRDefault="00023FCB" w:rsidP="007C7BE3">
      <w:pPr>
        <w:rPr>
          <w:color w:val="A5C9EB" w:themeColor="text2" w:themeTint="40"/>
          <w:sz w:val="20"/>
          <w:szCs w:val="20"/>
          <w:lang w:val="en-US"/>
        </w:rPr>
      </w:pP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  <w:t xml:space="preserve"> </w:t>
      </w:r>
      <w:r w:rsidRPr="00753000">
        <w:rPr>
          <w:color w:val="7F7F7F" w:themeColor="text1" w:themeTint="80"/>
          <w:sz w:val="20"/>
          <w:szCs w:val="20"/>
          <w:lang w:val="en-US"/>
        </w:rPr>
        <w:t>GND</w:t>
      </w:r>
      <w:r w:rsidRPr="00A07A3C">
        <w:rPr>
          <w:sz w:val="20"/>
          <w:szCs w:val="20"/>
          <w:lang w:val="en-US"/>
        </w:rPr>
        <w:t xml:space="preserve"> -</w:t>
      </w:r>
      <w:proofErr w:type="gramStart"/>
      <w:r w:rsidRPr="00A07A3C">
        <w:rPr>
          <w:sz w:val="20"/>
          <w:szCs w:val="20"/>
          <w:lang w:val="en-US"/>
        </w:rPr>
        <w:t>&gt;  -</w:t>
      </w:r>
      <w:proofErr w:type="gramEnd"/>
      <w:r w:rsidRPr="00A07A3C">
        <w:rPr>
          <w:sz w:val="20"/>
          <w:szCs w:val="20"/>
          <w:lang w:val="en-US"/>
        </w:rPr>
        <w:t xml:space="preserve"> baterie + </w:t>
      </w:r>
      <w:r w:rsidRPr="00ED0576">
        <w:rPr>
          <w:color w:val="8DD873" w:themeColor="accent6" w:themeTint="99"/>
          <w:sz w:val="20"/>
          <w:szCs w:val="20"/>
          <w:lang w:val="en-US"/>
        </w:rPr>
        <w:t xml:space="preserve">GND IMU </w:t>
      </w:r>
      <w:r w:rsidRPr="00A07A3C">
        <w:rPr>
          <w:sz w:val="20"/>
          <w:szCs w:val="20"/>
          <w:lang w:val="en-US"/>
        </w:rPr>
        <w:t>+</w:t>
      </w:r>
      <w:r w:rsidRPr="00ED0576">
        <w:rPr>
          <w:color w:val="A5C9EB" w:themeColor="text2" w:themeTint="40"/>
          <w:sz w:val="20"/>
          <w:szCs w:val="20"/>
          <w:lang w:val="en-US"/>
        </w:rPr>
        <w:t>GND EPS</w:t>
      </w:r>
    </w:p>
    <w:p w14:paraId="1923C7E0" w14:textId="6F287F18" w:rsidR="00D5401D" w:rsidRPr="00A07A3C" w:rsidRDefault="00D5401D" w:rsidP="007C7BE3">
      <w:pPr>
        <w:rPr>
          <w:sz w:val="20"/>
          <w:szCs w:val="20"/>
          <w:lang w:val="en-US"/>
        </w:rPr>
      </w:pPr>
      <w:r w:rsidRPr="00A07A3C">
        <w:rPr>
          <w:b/>
          <w:bCs/>
          <w:sz w:val="20"/>
          <w:szCs w:val="20"/>
          <w:lang w:val="en-US"/>
        </w:rPr>
        <w:t>IMU</w:t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323D24">
        <w:rPr>
          <w:color w:val="0B769F" w:themeColor="accent4" w:themeShade="BF"/>
          <w:sz w:val="20"/>
          <w:szCs w:val="20"/>
          <w:lang w:val="en-US"/>
        </w:rPr>
        <w:t xml:space="preserve">VCC </w:t>
      </w:r>
      <w:r w:rsidRPr="00A07A3C">
        <w:rPr>
          <w:sz w:val="20"/>
          <w:szCs w:val="20"/>
          <w:lang w:val="en-US"/>
        </w:rPr>
        <w:t xml:space="preserve">-&gt; </w:t>
      </w:r>
      <w:r w:rsidR="00904FAB" w:rsidRPr="00D85E34">
        <w:rPr>
          <w:color w:val="C00000"/>
          <w:sz w:val="20"/>
          <w:szCs w:val="20"/>
          <w:lang w:val="en-US"/>
        </w:rPr>
        <w:t>Vout regulator</w:t>
      </w:r>
    </w:p>
    <w:p w14:paraId="53CF047C" w14:textId="01A3B5F4" w:rsidR="00904FAB" w:rsidRPr="00A07A3C" w:rsidRDefault="00904FAB" w:rsidP="007C7BE3">
      <w:pPr>
        <w:rPr>
          <w:sz w:val="20"/>
          <w:szCs w:val="20"/>
          <w:lang w:val="en-US"/>
        </w:rPr>
      </w:pP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="00832622" w:rsidRPr="00ED0576">
        <w:rPr>
          <w:color w:val="8DD873" w:themeColor="accent6" w:themeTint="99"/>
          <w:sz w:val="20"/>
          <w:szCs w:val="20"/>
          <w:lang w:val="en-US"/>
        </w:rPr>
        <w:t>GN</w:t>
      </w:r>
      <w:r w:rsidR="00ED0576" w:rsidRPr="00ED0576">
        <w:rPr>
          <w:color w:val="8DD873" w:themeColor="accent6" w:themeTint="99"/>
          <w:sz w:val="20"/>
          <w:szCs w:val="20"/>
          <w:lang w:val="en-US"/>
        </w:rPr>
        <w:t>D</w:t>
      </w:r>
      <w:r w:rsidR="00832622" w:rsidRPr="00A07A3C">
        <w:rPr>
          <w:sz w:val="20"/>
          <w:szCs w:val="20"/>
          <w:lang w:val="en-US"/>
        </w:rPr>
        <w:t xml:space="preserve"> -&gt; </w:t>
      </w:r>
      <w:r w:rsidR="00832622" w:rsidRPr="00753000">
        <w:rPr>
          <w:color w:val="7F7F7F" w:themeColor="text1" w:themeTint="80"/>
          <w:sz w:val="20"/>
          <w:szCs w:val="20"/>
          <w:lang w:val="en-US"/>
        </w:rPr>
        <w:t>GND</w:t>
      </w:r>
      <w:r w:rsidR="009A47C0" w:rsidRPr="00753000">
        <w:rPr>
          <w:color w:val="7F7F7F" w:themeColor="text1" w:themeTint="80"/>
          <w:sz w:val="20"/>
          <w:szCs w:val="20"/>
          <w:lang w:val="en-US"/>
        </w:rPr>
        <w:t xml:space="preserve"> regulator</w:t>
      </w:r>
    </w:p>
    <w:p w14:paraId="3F6A41F7" w14:textId="320E4605" w:rsidR="009A47C0" w:rsidRPr="00A07A3C" w:rsidRDefault="009A47C0" w:rsidP="007C7BE3">
      <w:pPr>
        <w:rPr>
          <w:sz w:val="20"/>
          <w:szCs w:val="20"/>
          <w:lang w:val="en-US"/>
        </w:rPr>
      </w:pP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ED0576">
        <w:rPr>
          <w:color w:val="FF00FF"/>
          <w:sz w:val="20"/>
          <w:szCs w:val="20"/>
          <w:lang w:val="en-US"/>
        </w:rPr>
        <w:t xml:space="preserve">SDA </w:t>
      </w:r>
      <w:r w:rsidRPr="00A07A3C">
        <w:rPr>
          <w:sz w:val="20"/>
          <w:szCs w:val="20"/>
          <w:lang w:val="en-US"/>
        </w:rPr>
        <w:t xml:space="preserve">-&gt; </w:t>
      </w:r>
      <w:r w:rsidRPr="00ED0576">
        <w:rPr>
          <w:color w:val="0000FF"/>
          <w:sz w:val="20"/>
          <w:szCs w:val="20"/>
          <w:lang w:val="en-US"/>
        </w:rPr>
        <w:t>pin 21 EPS</w:t>
      </w:r>
    </w:p>
    <w:p w14:paraId="01682F78" w14:textId="78775E83" w:rsidR="009A47C0" w:rsidRPr="00ED0576" w:rsidRDefault="009A47C0" w:rsidP="007C7BE3">
      <w:pPr>
        <w:rPr>
          <w:color w:val="006600"/>
          <w:sz w:val="20"/>
          <w:szCs w:val="20"/>
          <w:lang w:val="en-US"/>
        </w:rPr>
      </w:pP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ED0576">
        <w:rPr>
          <w:color w:val="FF9900"/>
          <w:sz w:val="20"/>
          <w:szCs w:val="20"/>
          <w:lang w:val="en-US"/>
        </w:rPr>
        <w:t>SCL</w:t>
      </w:r>
      <w:r w:rsidRPr="00A07A3C">
        <w:rPr>
          <w:sz w:val="20"/>
          <w:szCs w:val="20"/>
          <w:lang w:val="en-US"/>
        </w:rPr>
        <w:t xml:space="preserve"> -&gt;</w:t>
      </w:r>
      <w:r w:rsidR="00A07A3C" w:rsidRPr="00A07A3C">
        <w:rPr>
          <w:sz w:val="20"/>
          <w:szCs w:val="20"/>
          <w:lang w:val="en-US"/>
        </w:rPr>
        <w:t xml:space="preserve"> </w:t>
      </w:r>
      <w:r w:rsidR="00A07A3C" w:rsidRPr="00ED0576">
        <w:rPr>
          <w:color w:val="006600"/>
          <w:sz w:val="20"/>
          <w:szCs w:val="20"/>
          <w:lang w:val="en-US"/>
        </w:rPr>
        <w:t>pin 22 EPS</w:t>
      </w:r>
    </w:p>
    <w:p w14:paraId="26218776" w14:textId="5C14287D" w:rsidR="00A07A3C" w:rsidRPr="00A07A3C" w:rsidRDefault="00A07A3C" w:rsidP="007C7BE3">
      <w:pPr>
        <w:rPr>
          <w:sz w:val="20"/>
          <w:szCs w:val="20"/>
          <w:lang w:val="en-US"/>
        </w:rPr>
      </w:pPr>
      <w:r w:rsidRPr="00A07A3C">
        <w:rPr>
          <w:b/>
          <w:bCs/>
          <w:sz w:val="20"/>
          <w:szCs w:val="20"/>
          <w:lang w:val="en-US"/>
        </w:rPr>
        <w:t>EPS</w:t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323D24">
        <w:rPr>
          <w:color w:val="669900"/>
          <w:sz w:val="20"/>
          <w:szCs w:val="20"/>
          <w:lang w:val="en-US"/>
        </w:rPr>
        <w:t xml:space="preserve">VCC </w:t>
      </w:r>
      <w:r w:rsidRPr="00A07A3C">
        <w:rPr>
          <w:sz w:val="20"/>
          <w:szCs w:val="20"/>
          <w:lang w:val="en-US"/>
        </w:rPr>
        <w:t xml:space="preserve">-&gt; </w:t>
      </w:r>
      <w:r w:rsidRPr="00D85E34">
        <w:rPr>
          <w:color w:val="C00000"/>
          <w:sz w:val="20"/>
          <w:szCs w:val="20"/>
          <w:lang w:val="en-US"/>
        </w:rPr>
        <w:t>Vout regulator</w:t>
      </w:r>
    </w:p>
    <w:p w14:paraId="2D0B7AC6" w14:textId="325AA2EB" w:rsidR="00A07A3C" w:rsidRPr="00A07A3C" w:rsidRDefault="00A07A3C" w:rsidP="007C7BE3">
      <w:pPr>
        <w:rPr>
          <w:sz w:val="20"/>
          <w:szCs w:val="20"/>
          <w:lang w:val="en-US"/>
        </w:rPr>
      </w:pP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ED0576">
        <w:rPr>
          <w:color w:val="A5C9EB" w:themeColor="text2" w:themeTint="40"/>
          <w:sz w:val="20"/>
          <w:szCs w:val="20"/>
          <w:lang w:val="en-US"/>
        </w:rPr>
        <w:t xml:space="preserve">GND </w:t>
      </w:r>
      <w:r w:rsidRPr="00A07A3C">
        <w:rPr>
          <w:sz w:val="20"/>
          <w:szCs w:val="20"/>
          <w:lang w:val="en-US"/>
        </w:rPr>
        <w:t xml:space="preserve">-&gt; </w:t>
      </w:r>
      <w:r w:rsidRPr="00753000">
        <w:rPr>
          <w:color w:val="7F7F7F" w:themeColor="text1" w:themeTint="80"/>
          <w:sz w:val="20"/>
          <w:szCs w:val="20"/>
          <w:lang w:val="en-US"/>
        </w:rPr>
        <w:t>GND regulator</w:t>
      </w:r>
    </w:p>
    <w:p w14:paraId="3B97CE0E" w14:textId="77777777" w:rsidR="00E669A0" w:rsidRDefault="00A07A3C" w:rsidP="007C7BE3">
      <w:pPr>
        <w:rPr>
          <w:sz w:val="20"/>
          <w:szCs w:val="20"/>
          <w:lang w:val="en-US"/>
        </w:rPr>
      </w:pP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A07A3C">
        <w:rPr>
          <w:sz w:val="20"/>
          <w:szCs w:val="20"/>
          <w:lang w:val="en-US"/>
        </w:rPr>
        <w:tab/>
      </w:r>
      <w:r w:rsidRPr="00ED0576">
        <w:rPr>
          <w:color w:val="0000FF"/>
          <w:sz w:val="20"/>
          <w:szCs w:val="20"/>
          <w:lang w:val="en-US"/>
        </w:rPr>
        <w:t xml:space="preserve">Pin 21 </w:t>
      </w:r>
      <w:r w:rsidRPr="00A07A3C">
        <w:rPr>
          <w:sz w:val="20"/>
          <w:szCs w:val="20"/>
          <w:lang w:val="en-US"/>
        </w:rPr>
        <w:t xml:space="preserve">-&gt; </w:t>
      </w:r>
      <w:r w:rsidRPr="00ED0576">
        <w:rPr>
          <w:color w:val="FF00FF"/>
          <w:sz w:val="20"/>
          <w:szCs w:val="20"/>
          <w:lang w:val="en-US"/>
        </w:rPr>
        <w:t>SDA</w:t>
      </w:r>
    </w:p>
    <w:p w14:paraId="135D70EE" w14:textId="1D009D1B" w:rsidR="00A07A3C" w:rsidRDefault="00A07A3C" w:rsidP="00925FA1">
      <w:pPr>
        <w:ind w:left="1416" w:firstLine="708"/>
        <w:rPr>
          <w:sz w:val="20"/>
          <w:szCs w:val="20"/>
          <w:lang w:val="en-US"/>
        </w:rPr>
      </w:pPr>
      <w:r w:rsidRPr="00ED0576">
        <w:rPr>
          <w:color w:val="006600"/>
          <w:sz w:val="20"/>
          <w:szCs w:val="20"/>
          <w:lang w:val="en-US"/>
        </w:rPr>
        <w:t>PIN 22</w:t>
      </w:r>
      <w:r w:rsidRPr="00A07A3C">
        <w:rPr>
          <w:sz w:val="20"/>
          <w:szCs w:val="20"/>
          <w:lang w:val="en-US"/>
        </w:rPr>
        <w:t xml:space="preserve"> -&gt; </w:t>
      </w:r>
      <w:r w:rsidRPr="00ED0576">
        <w:rPr>
          <w:color w:val="FF9900"/>
          <w:sz w:val="20"/>
          <w:szCs w:val="20"/>
          <w:lang w:val="en-US"/>
        </w:rPr>
        <w:t>SCL</w:t>
      </w:r>
    </w:p>
    <w:p w14:paraId="611ECF45" w14:textId="0857D6F9" w:rsidR="005A57E4" w:rsidRDefault="00757A71" w:rsidP="007C7BE3">
      <w:pPr>
        <w:rPr>
          <w:lang w:val="en-US"/>
        </w:rPr>
      </w:pPr>
      <w:r w:rsidRPr="00757A71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0CF31EA" wp14:editId="66E3D388">
            <wp:simplePos x="0" y="0"/>
            <wp:positionH relativeFrom="column">
              <wp:posOffset>1899285</wp:posOffset>
            </wp:positionH>
            <wp:positionV relativeFrom="paragraph">
              <wp:posOffset>222250</wp:posOffset>
            </wp:positionV>
            <wp:extent cx="1464310" cy="323850"/>
            <wp:effectExtent l="0" t="0" r="2540" b="0"/>
            <wp:wrapThrough wrapText="bothSides">
              <wp:wrapPolygon edited="0">
                <wp:start x="0" y="0"/>
                <wp:lineTo x="0" y="20329"/>
                <wp:lineTo x="21356" y="20329"/>
                <wp:lineTo x="21356" y="0"/>
                <wp:lineTo x="0" y="0"/>
              </wp:wrapPolygon>
            </wp:wrapThrough>
            <wp:docPr id="11723165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656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764">
        <w:rPr>
          <w:noProof/>
        </w:rPr>
        <w:drawing>
          <wp:anchor distT="0" distB="0" distL="114300" distR="114300" simplePos="0" relativeHeight="251659264" behindDoc="0" locked="0" layoutInCell="1" allowOverlap="1" wp14:anchorId="7C88993E" wp14:editId="49FA2BC5">
            <wp:simplePos x="0" y="0"/>
            <wp:positionH relativeFrom="margin">
              <wp:posOffset>5382149</wp:posOffset>
            </wp:positionH>
            <wp:positionV relativeFrom="paragraph">
              <wp:posOffset>138</wp:posOffset>
            </wp:positionV>
            <wp:extent cx="981710" cy="939800"/>
            <wp:effectExtent l="0" t="0" r="8890" b="0"/>
            <wp:wrapThrough wrapText="bothSides">
              <wp:wrapPolygon edited="0">
                <wp:start x="3772" y="0"/>
                <wp:lineTo x="838" y="2627"/>
                <wp:lineTo x="838" y="4378"/>
                <wp:lineTo x="2934" y="7005"/>
                <wp:lineTo x="0" y="7005"/>
                <wp:lineTo x="0" y="15762"/>
                <wp:lineTo x="5030" y="21016"/>
                <wp:lineTo x="19700" y="21016"/>
                <wp:lineTo x="19700" y="21016"/>
                <wp:lineTo x="21376" y="19265"/>
                <wp:lineTo x="21376" y="3503"/>
                <wp:lineTo x="17604" y="0"/>
                <wp:lineTo x="3772" y="0"/>
              </wp:wrapPolygon>
            </wp:wrapThrough>
            <wp:docPr id="396420607" name="Imagine 3" descr="Elitco - Elitco - Button Wire Connector 1-in-3-out, Orange 0.08-4mm2  Electrical Cable Quick Terminal Block Lever-Nut Wire Connectors for Wiring  Clip(Orange Colo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litco - Elitco - Button Wire Connector 1-in-3-out, Orange 0.08-4mm2  Electrical Cable Quick Terminal Block Lever-Nut Wire Connectors for Wiring  Clip(Orange Color)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22300" b="76500" l="15000" r="73000">
                                  <a14:foregroundMark x1="21953" y1="43727" x2="21600" y2="45200"/>
                                  <a14:foregroundMark x1="24956" y1="31216" x2="24788" y2="31917"/>
                                  <a14:foregroundMark x1="21600" y1="45200" x2="22393" y2="43768"/>
                                  <a14:foregroundMark x1="18848" y1="43440" x2="18900" y2="45800"/>
                                  <a14:foregroundMark x1="18900" y1="45800" x2="20100" y2="46200"/>
                                  <a14:foregroundMark x1="30270" y1="44110" x2="29300" y2="60500"/>
                                  <a14:foregroundMark x1="30563" y1="39160" x2="30272" y2="44070"/>
                                  <a14:foregroundMark x1="31200" y1="28400" x2="30630" y2="38031"/>
                                  <a14:foregroundMark x1="43950" y1="74779" x2="45100" y2="75900"/>
                                  <a14:foregroundMark x1="29300" y1="60500" x2="42612" y2="73475"/>
                                  <a14:foregroundMark x1="45100" y1="75900" x2="58200" y2="76600"/>
                                  <a14:foregroundMark x1="31000" y1="29200" x2="46300" y2="30000"/>
                                  <a14:foregroundMark x1="46300" y1="30000" x2="59900" y2="36700"/>
                                  <a14:foregroundMark x1="64539" y1="54390" x2="64748" y2="55189"/>
                                  <a14:foregroundMark x1="59900" y1="36700" x2="63977" y2="52250"/>
                                  <a14:foregroundMark x1="65513" y1="66442" x2="65300" y2="71800"/>
                                  <a14:foregroundMark x1="33300" y1="25000" x2="70900" y2="43300"/>
                                  <a14:foregroundMark x1="70520" y1="66871" x2="70600" y2="67100"/>
                                  <a14:foregroundMark x1="67409" y1="57957" x2="68487" y2="61045"/>
                                  <a14:foregroundMark x1="55000" y1="22400" x2="65126" y2="51415"/>
                                  <a14:foregroundMark x1="72193" y1="50106" x2="73000" y2="51800"/>
                                  <a14:foregroundMark x1="59800" y1="24100" x2="72183" y2="50085"/>
                                  <a14:foregroundMark x1="49600" y1="29500" x2="28752" y2="35716"/>
                                  <a14:foregroundMark x1="19962" y1="43543" x2="15000" y2="57100"/>
                                  <a14:foregroundMark x1="51216" y1="70189" x2="51800" y2="70400"/>
                                  <a14:foregroundMark x1="29952" y1="62504" x2="46470" y2="68474"/>
                                  <a14:foregroundMark x1="27806" y1="61729" x2="29397" y2="62304"/>
                                  <a14:foregroundMark x1="15000" y1="57100" x2="21247" y2="59358"/>
                                  <a14:foregroundMark x1="56757" y1="60674" x2="64900" y2="44700"/>
                                  <a14:foregroundMark x1="51800" y1="70400" x2="52236" y2="69545"/>
                                  <a14:foregroundMark x1="64900" y1="44700" x2="47800" y2="26400"/>
                                  <a14:foregroundMark x1="47800" y1="26400" x2="42700" y2="25700"/>
                                  <a14:foregroundMark x1="21012" y1="43640" x2="16200" y2="46700"/>
                                  <a14:foregroundMark x1="35700" y1="34300" x2="29934" y2="37967"/>
                                  <a14:foregroundMark x1="16200" y1="46700" x2="19298" y2="43481"/>
                                  <a14:foregroundMark x1="28200" y1="43300" x2="17700" y2="53600"/>
                                  <a14:foregroundMark x1="17700" y1="53600" x2="25023" y2="44012"/>
                                  <a14:foregroundMark x1="17948" y1="43356" x2="16800" y2="44700"/>
                                  <a14:foregroundMark x1="16800" y1="44700" x2="17247" y2="43291"/>
                                  <a14:foregroundMark x1="20806" y1="27281" x2="20300" y2="27000"/>
                                  <a14:foregroundMark x1="21179" y1="27038" x2="20700" y2="26500"/>
                                  <a14:foregroundMark x1="25444" y1="31827" x2="24920" y2="31239"/>
                                  <a14:foregroundMark x1="35209" y1="72977" x2="36500" y2="74700"/>
                                  <a14:foregroundMark x1="21000" y1="54000" x2="23633" y2="57517"/>
                                  <a14:foregroundMark x1="37087" y1="68646" x2="37800" y2="61300"/>
                                  <a14:foregroundMark x1="36500" y1="74700" x2="36836" y2="71234"/>
                                  <a14:foregroundMark x1="37800" y1="61300" x2="23400" y2="54900"/>
                                  <a14:foregroundMark x1="23400" y1="54900" x2="20500" y2="54900"/>
                                  <a14:foregroundMark x1="64100" y1="52300" x2="48200" y2="54600"/>
                                  <a14:foregroundMark x1="48200" y1="54600" x2="37500" y2="61000"/>
                                  <a14:foregroundMark x1="37500" y1="61000" x2="42782" y2="73111"/>
                                  <a14:foregroundMark x1="45548" y1="73770" x2="62800" y2="69700"/>
                                  <a14:foregroundMark x1="62800" y1="69700" x2="63312" y2="67411"/>
                                  <a14:foregroundMark x1="63700" y1="52200" x2="52900" y2="59800"/>
                                  <a14:foregroundMark x1="52900" y1="59800" x2="62500" y2="53500"/>
                                  <a14:foregroundMark x1="55200" y1="62200" x2="54975" y2="63102"/>
                                  <a14:foregroundMark x1="55520" y1="61883" x2="52300" y2="59200"/>
                                  <a14:foregroundMark x1="54200" y1="62900" x2="52200" y2="61600"/>
                                  <a14:foregroundMark x1="52000" y1="61700" x2="50800" y2="63700"/>
                                  <a14:foregroundMark x1="57200" y1="59600" x2="61300" y2="55700"/>
                                  <a14:foregroundMark x1="63700" y1="48800" x2="68300" y2="44800"/>
                                  <a14:foregroundMark x1="69800" y1="42700" x2="64200" y2="29100"/>
                                  <a14:foregroundMark x1="64200" y1="29100" x2="62800" y2="28900"/>
                                  <a14:foregroundMark x1="63800" y1="30300" x2="70500" y2="38600"/>
                                  <a14:foregroundMark x1="70900" y1="44100" x2="68400" y2="33400"/>
                                  <a14:foregroundMark x1="70600" y1="38900" x2="70700" y2="32600"/>
                                  <a14:foregroundMark x1="70300" y1="34200" x2="64300" y2="29500"/>
                                  <a14:foregroundMark x1="44600" y1="33800" x2="30100" y2="43300"/>
                                  <a14:foregroundMark x1="52700" y1="32900" x2="57700" y2="31100"/>
                                  <a14:backgroundMark x1="10600" y1="57300" x2="13994" y2="58331"/>
                                  <a14:backgroundMark x1="16342" y1="39957" x2="29221" y2="41151"/>
                                  <a14:backgroundMark x1="29221" y1="41151" x2="23377" y2="26276"/>
                                  <a14:backgroundMark x1="23377" y1="26276" x2="21320" y2="26059"/>
                                  <a14:backgroundMark x1="20671" y1="28122" x2="23377" y2="31379"/>
                                  <a14:backgroundMark x1="23377" y1="31270" x2="20346" y2="37459"/>
                                  <a14:backgroundMark x1="20346" y1="27579" x2="23701" y2="32030"/>
                                  <a14:backgroundMark x1="18182" y1="31053" x2="17641" y2="37785"/>
                                  <a14:backgroundMark x1="42749" y1="73181" x2="54437" y2="65798"/>
                                  <a14:backgroundMark x1="54437" y1="65798" x2="54545" y2="65364"/>
                                  <a14:backgroundMark x1="54221" y1="64712" x2="70671" y2="53420"/>
                                  <a14:backgroundMark x1="71970" y1="50923" x2="65693" y2="55483"/>
                                  <a14:backgroundMark x1="29654" y1="68404" x2="35498" y2="71878"/>
                                  <a14:backgroundMark x1="20779" y1="59718" x2="27165" y2="66341"/>
                                  <a14:backgroundMark x1="27489" y1="65798" x2="28680" y2="65147"/>
                                  <a14:backgroundMark x1="33766" y1="71010" x2="35931" y2="72204"/>
                                  <a14:backgroundMark x1="65260" y1="63844" x2="64394" y2="66015"/>
                                  <a14:backgroundMark x1="67641" y1="60369" x2="62771" y2="65147"/>
                                  <a14:backgroundMark x1="62771" y1="64929" x2="62771" y2="64929"/>
                                  <a14:backgroundMark x1="63745" y1="64929" x2="64935" y2="65147"/>
                                  <a14:backgroundMark x1="68398" y1="62541" x2="69697" y2="67101"/>
                                  <a14:backgroundMark x1="28030" y1="65798" x2="30303" y2="68187"/>
                                  <a14:backgroundMark x1="25000" y1="32139" x2="25108" y2="37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3" t="24438" r="28257" b="27128"/>
                    <a:stretch/>
                  </pic:blipFill>
                  <pic:spPr bwMode="auto">
                    <a:xfrm>
                      <a:off x="0" y="0"/>
                      <a:ext cx="9817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7E4">
        <w:rPr>
          <w:lang w:val="en-US"/>
        </w:rPr>
        <w:t>Avem</w:t>
      </w:r>
      <w:r w:rsidR="007263E2">
        <w:rPr>
          <w:lang w:val="en-US"/>
        </w:rPr>
        <w:t xml:space="preserve"> nevoie de blocuri de terminale pentru a putea conecta mai multe fire la regulator.</w:t>
      </w:r>
    </w:p>
    <w:p w14:paraId="289477CB" w14:textId="46FD8EB0" w:rsidR="00003D5C" w:rsidRDefault="00757A71" w:rsidP="007C7BE3">
      <w:r>
        <w:rPr>
          <w:lang w:val="en-US"/>
        </w:rPr>
        <w:t>Durata de via</w:t>
      </w:r>
      <w:r>
        <w:t xml:space="preserve">ță a unei baterii: </w:t>
      </w:r>
    </w:p>
    <w:p w14:paraId="4BC449C8" w14:textId="611E8ED8" w:rsidR="006578E8" w:rsidRDefault="006578E8" w:rsidP="007C7BE3">
      <w:r>
        <w:t>Avem nevoie de încărcătoare pentru</w:t>
      </w:r>
      <w:r w:rsidR="00DA75B1">
        <w:t xml:space="preserve"> baterii!! </w:t>
      </w:r>
      <w:r w:rsidR="00DA75B1" w:rsidRPr="00D850E1">
        <w:rPr>
          <w:color w:val="FF0000"/>
        </w:rPr>
        <w:t>Atenție</w:t>
      </w:r>
      <w:r w:rsidR="00DA75B1">
        <w:t>! Trebuie luate baterii reîncărcabile!</w:t>
      </w:r>
    </w:p>
    <w:p w14:paraId="5864D40B" w14:textId="77777777" w:rsidR="00F125C6" w:rsidRDefault="00F125C6" w:rsidP="007C7BE3"/>
    <w:p w14:paraId="27372693" w14:textId="11AD3158" w:rsidR="00A641CE" w:rsidRDefault="00A641CE" w:rsidP="007C7BE3">
      <w:r>
        <w:t>CUM PRELUCREZ DATELE VENITE DE LA IMU?</w:t>
      </w:r>
    </w:p>
    <w:p w14:paraId="1959EBD6" w14:textId="68763ADE" w:rsidR="00A641CE" w:rsidRDefault="005115C2" w:rsidP="007C7BE3">
      <w:pPr>
        <w:rPr>
          <w:b/>
          <w:bCs/>
        </w:rPr>
      </w:pPr>
      <w:r>
        <w:t xml:space="preserve">-se poate programa in Arduino IDEE. Se instalează </w:t>
      </w:r>
      <w:r w:rsidR="00496F11">
        <w:t>b</w:t>
      </w:r>
      <w:r w:rsidR="00496F11" w:rsidRPr="00496F11">
        <w:t xml:space="preserve">iblioteca </w:t>
      </w:r>
      <w:r w:rsidR="00496F11" w:rsidRPr="00496F11">
        <w:rPr>
          <w:b/>
          <w:bCs/>
        </w:rPr>
        <w:t>ESP32 Arduino Core</w:t>
      </w:r>
      <w:r w:rsidR="00496F11">
        <w:rPr>
          <w:b/>
          <w:bCs/>
        </w:rPr>
        <w:t>.</w:t>
      </w:r>
    </w:p>
    <w:p w14:paraId="69A61E4D" w14:textId="16D929B9" w:rsidR="00496F11" w:rsidRDefault="007D04C2" w:rsidP="007C7BE3">
      <w:r>
        <w:t xml:space="preserve">O aruncare are 3 faze : </w:t>
      </w:r>
    </w:p>
    <w:p w14:paraId="22D720C3" w14:textId="20947F37" w:rsidR="005457FE" w:rsidRDefault="00B15CB4" w:rsidP="005457FE">
      <w:pPr>
        <w:pStyle w:val="Listparagraf"/>
        <w:numPr>
          <w:ilvl w:val="0"/>
          <w:numId w:val="2"/>
        </w:numPr>
      </w:pPr>
      <w:r>
        <w:t>Înc</w:t>
      </w:r>
      <w:r w:rsidR="000767EB">
        <w:t>eperea</w:t>
      </w:r>
      <w:r>
        <w:t xml:space="preserve"> aruncării : ridicarea mingii </w:t>
      </w:r>
    </w:p>
    <w:p w14:paraId="5E47C886" w14:textId="291A02F0" w:rsidR="000A53A4" w:rsidRDefault="000A53A4" w:rsidP="005457FE">
      <w:pPr>
        <w:pStyle w:val="Listparagraf"/>
        <w:numPr>
          <w:ilvl w:val="0"/>
          <w:numId w:val="2"/>
        </w:numPr>
      </w:pPr>
      <w:r>
        <w:t>Înc</w:t>
      </w:r>
      <w:r w:rsidR="000767EB">
        <w:t>ărcarea</w:t>
      </w:r>
      <w:r>
        <w:t xml:space="preserve"> aruncării : </w:t>
      </w:r>
      <w:r w:rsidR="000767EB">
        <w:t xml:space="preserve">mișcarea mâinii </w:t>
      </w:r>
      <w:r w:rsidR="007326AF">
        <w:t>de jos în sus</w:t>
      </w:r>
    </w:p>
    <w:p w14:paraId="2D03D346" w14:textId="3F86E172" w:rsidR="007326AF" w:rsidRDefault="007326AF" w:rsidP="005457FE">
      <w:pPr>
        <w:pStyle w:val="Listparagraf"/>
        <w:numPr>
          <w:ilvl w:val="0"/>
          <w:numId w:val="2"/>
        </w:numPr>
      </w:pPr>
      <w:r>
        <w:t xml:space="preserve">Mingea părăsește mâna : </w:t>
      </w:r>
      <w:r w:rsidR="005A0B83">
        <w:t>mingea este eliberată din mână</w:t>
      </w:r>
    </w:p>
    <w:p w14:paraId="472B14EF" w14:textId="44A4299E" w:rsidR="00F7579E" w:rsidRDefault="00F7579E" w:rsidP="00F7579E">
      <w:r w:rsidRPr="00F7579E">
        <w:rPr>
          <w:noProof/>
        </w:rPr>
        <w:drawing>
          <wp:inline distT="0" distB="0" distL="0" distR="0" wp14:anchorId="68DD692A" wp14:editId="6108CDC2">
            <wp:extent cx="5760720" cy="1614805"/>
            <wp:effectExtent l="0" t="0" r="0" b="4445"/>
            <wp:docPr id="1155415777" name="Imagine 1" descr="O imagine care conține text, captură de ecran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15777" name="Imagine 1" descr="O imagine care conține text, captură de ecran, număr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5872" w14:textId="41220A71" w:rsidR="00F7579E" w:rsidRDefault="00F7579E" w:rsidP="00F7579E">
      <w:r>
        <w:t xml:space="preserve">Ne jucăm cu datele și vom vedea concret cum </w:t>
      </w:r>
      <w:r w:rsidR="00034191">
        <w:t>se modifică.</w:t>
      </w:r>
    </w:p>
    <w:p w14:paraId="195F9A70" w14:textId="050BA167" w:rsidR="00F14F62" w:rsidRDefault="00F14F62" w:rsidP="00F7579E">
      <w:r>
        <w:t>Video în care ni se explică frumos cum se modifică datele</w:t>
      </w:r>
      <w:r w:rsidR="00B2610D">
        <w:t xml:space="preserve"> din IMU + exemple reale </w:t>
      </w:r>
      <w:hyperlink r:id="rId15" w:history="1">
        <w:r w:rsidR="00B2610D" w:rsidRPr="00E63D82">
          <w:rPr>
            <w:rStyle w:val="Hyperlink"/>
          </w:rPr>
          <w:t>https://www.youtube.com/watch?v=14-hppF0vtQ</w:t>
        </w:r>
      </w:hyperlink>
      <w:r w:rsidR="00B2610D">
        <w:t xml:space="preserve"> </w:t>
      </w:r>
    </w:p>
    <w:p w14:paraId="56A655E7" w14:textId="77777777" w:rsidR="004C3F12" w:rsidRDefault="004C3F12" w:rsidP="00F7579E"/>
    <w:p w14:paraId="4A0E2250" w14:textId="635699AD" w:rsidR="000D7C33" w:rsidRDefault="009B0522" w:rsidP="00F7579E">
      <w:r>
        <w:t xml:space="preserve">ToF = </w:t>
      </w:r>
      <w:hyperlink r:id="rId16" w:history="1">
        <w:r w:rsidRPr="00C4582A">
          <w:rPr>
            <w:rStyle w:val="Hyperlink"/>
          </w:rPr>
          <w:t>https://www.youtube.com/watch?v=VrM5_EO-bK8</w:t>
        </w:r>
      </w:hyperlink>
      <w:r>
        <w:t xml:space="preserve"> pentru cunostintele de baza</w:t>
      </w:r>
    </w:p>
    <w:p w14:paraId="2F128BC5" w14:textId="2D6DD40A" w:rsidR="007145D1" w:rsidRDefault="007145D1" w:rsidP="00F7579E">
      <w:hyperlink r:id="rId17" w:history="1">
        <w:r w:rsidRPr="00C4582A">
          <w:rPr>
            <w:rStyle w:val="Hyperlink"/>
          </w:rPr>
          <w:t>https://www.youtube.com/watch?v=pu9bSo-b11A</w:t>
        </w:r>
      </w:hyperlink>
      <w:r>
        <w:t xml:space="preserve"> camera ToF pentru Raspberry</w:t>
      </w:r>
    </w:p>
    <w:p w14:paraId="7D72FAD1" w14:textId="0901D64C" w:rsidR="007145D1" w:rsidRDefault="00227CF2" w:rsidP="00F7579E">
      <w:r>
        <w:t xml:space="preserve">pentru inceput, unde dam noi click cu mouse-ul in imaginea generata de camera, pana acolo masoara distanta. </w:t>
      </w:r>
    </w:p>
    <w:p w14:paraId="747C8F47" w14:textId="4620CA81" w:rsidR="00005DA2" w:rsidRDefault="00005DA2" w:rsidP="00F7579E">
      <w:hyperlink r:id="rId18" w:history="1">
        <w:r w:rsidRPr="00C4582A">
          <w:rPr>
            <w:rStyle w:val="Hyperlink"/>
          </w:rPr>
          <w:t>https://www.youtube.com/watch?v=wNWYwHoZJuw</w:t>
        </w:r>
      </w:hyperlink>
      <w:r>
        <w:t xml:space="preserve"> video foarte bun in care isi instaleaza camera pe Raspberry</w:t>
      </w:r>
      <w:r w:rsidR="00174758">
        <w:t xml:space="preserve"> </w:t>
      </w:r>
    </w:p>
    <w:p w14:paraId="4646CC4B" w14:textId="78ED0FFA" w:rsidR="00274845" w:rsidRDefault="00274845" w:rsidP="00F7579E">
      <w:hyperlink r:id="rId19" w:history="1">
        <w:r w:rsidRPr="00C4582A">
          <w:rPr>
            <w:rStyle w:val="Hyperlink"/>
          </w:rPr>
          <w:t>https://docs.arducam.com/Raspberry-Pi-Camera/Tof-camera/TOF-Camera/</w:t>
        </w:r>
      </w:hyperlink>
      <w:r>
        <w:t xml:space="preserve">  putin cod pentru a genera distanta pentru un anumit punct dat cu un click</w:t>
      </w:r>
    </w:p>
    <w:p w14:paraId="40A8EB66" w14:textId="61AFAD2B" w:rsidR="00485AD7" w:rsidRDefault="00485AD7" w:rsidP="00F7579E">
      <w:r>
        <w:t>NU e prea ok cu ArduCam pt ca nu stau asa bine pe distante mici, iar camerele care sunt mai bune sunt scumpe.</w:t>
      </w:r>
    </w:p>
    <w:p w14:paraId="4A968A40" w14:textId="77777777" w:rsidR="00485AD7" w:rsidRDefault="00485AD7" w:rsidP="00F7579E"/>
    <w:p w14:paraId="71FB1578" w14:textId="77777777" w:rsidR="00F50FD3" w:rsidRDefault="00F50FD3" w:rsidP="00F7579E"/>
    <w:p w14:paraId="16337135" w14:textId="77777777" w:rsidR="00F50FD3" w:rsidRDefault="00F50FD3" w:rsidP="00F7579E"/>
    <w:p w14:paraId="068A9EFE" w14:textId="0496F355" w:rsidR="00A823E6" w:rsidRDefault="00782EC1" w:rsidP="00F7579E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B3F7EA1" wp14:editId="6D47BB5B">
            <wp:simplePos x="0" y="0"/>
            <wp:positionH relativeFrom="column">
              <wp:posOffset>4415155</wp:posOffset>
            </wp:positionH>
            <wp:positionV relativeFrom="paragraph">
              <wp:posOffset>1270</wp:posOffset>
            </wp:positionV>
            <wp:extent cx="1842770" cy="1451610"/>
            <wp:effectExtent l="0" t="0" r="5080" b="0"/>
            <wp:wrapThrough wrapText="bothSides">
              <wp:wrapPolygon edited="0">
                <wp:start x="0" y="0"/>
                <wp:lineTo x="0" y="21260"/>
                <wp:lineTo x="21436" y="21260"/>
                <wp:lineTo x="21436" y="0"/>
                <wp:lineTo x="0" y="0"/>
              </wp:wrapPolygon>
            </wp:wrapThrough>
            <wp:docPr id="13120988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145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3E6" w:rsidRPr="00A07AF9">
        <w:rPr>
          <w:b/>
          <w:bCs/>
        </w:rPr>
        <w:t>Lidar</w:t>
      </w:r>
      <w:r w:rsidR="00494593" w:rsidRPr="00A07AF9">
        <w:rPr>
          <w:b/>
          <w:bCs/>
        </w:rPr>
        <w:t xml:space="preserve"> vl53l0x</w:t>
      </w:r>
      <w:r w:rsidR="00A823E6">
        <w:t xml:space="preserve"> </w:t>
      </w:r>
      <w:r w:rsidR="006C53C5">
        <w:t xml:space="preserve"> (I2C)</w:t>
      </w:r>
      <w:r w:rsidR="00DB6E1C">
        <w:t xml:space="preserve"> intre 30cm si 2m</w:t>
      </w:r>
    </w:p>
    <w:p w14:paraId="44B1BB03" w14:textId="5CC1A0AD" w:rsidR="005612DC" w:rsidRDefault="005612DC" w:rsidP="00F7579E">
      <w:r>
        <w:t xml:space="preserve">Datasheet: </w:t>
      </w:r>
      <w:hyperlink r:id="rId21" w:history="1">
        <w:r w:rsidRPr="00C4582A">
          <w:rPr>
            <w:rStyle w:val="Hyperlink"/>
          </w:rPr>
          <w:t>https://www.st.com/resource/en/datasheet/vl53l0x.pdf</w:t>
        </w:r>
      </w:hyperlink>
      <w:r>
        <w:t xml:space="preserve"> </w:t>
      </w:r>
    </w:p>
    <w:p w14:paraId="55C131EC" w14:textId="0B3DE2B8" w:rsidR="00F50FD3" w:rsidRDefault="007F72DF" w:rsidP="00F7579E">
      <w:r w:rsidRPr="00861465">
        <w:rPr>
          <w:noProof/>
        </w:rPr>
        <w:drawing>
          <wp:anchor distT="0" distB="0" distL="114300" distR="114300" simplePos="0" relativeHeight="251663360" behindDoc="0" locked="0" layoutInCell="1" allowOverlap="1" wp14:anchorId="20EB5930" wp14:editId="602F6676">
            <wp:simplePos x="0" y="0"/>
            <wp:positionH relativeFrom="page">
              <wp:posOffset>5327650</wp:posOffset>
            </wp:positionH>
            <wp:positionV relativeFrom="paragraph">
              <wp:posOffset>972820</wp:posOffset>
            </wp:positionV>
            <wp:extent cx="2225040" cy="1031240"/>
            <wp:effectExtent l="0" t="0" r="3810" b="0"/>
            <wp:wrapThrough wrapText="bothSides">
              <wp:wrapPolygon edited="0">
                <wp:start x="0" y="0"/>
                <wp:lineTo x="0" y="21148"/>
                <wp:lineTo x="21452" y="21148"/>
                <wp:lineTo x="21452" y="0"/>
                <wp:lineTo x="0" y="0"/>
              </wp:wrapPolygon>
            </wp:wrapThrough>
            <wp:docPr id="928300781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00781" name="Imagine 1" descr="O imagine care conține text, captură de ecran, Font, număr&#10;&#10;Descriere generată automa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FD3" w:rsidRPr="00F50FD3">
        <w:rPr>
          <w:noProof/>
        </w:rPr>
        <w:drawing>
          <wp:inline distT="0" distB="0" distL="0" distR="0" wp14:anchorId="464EBF6B" wp14:editId="728524B9">
            <wp:extent cx="1936002" cy="3904821"/>
            <wp:effectExtent l="6032" t="0" r="0" b="0"/>
            <wp:docPr id="2043571550" name="Imagine 1" descr="O imagine care conține schiță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71550" name="Imagine 1" descr="O imagine care conține schiță, proiectare&#10;&#10;Descriere generată automat"/>
                    <pic:cNvPicPr/>
                  </pic:nvPicPr>
                  <pic:blipFill rotWithShape="1">
                    <a:blip r:embed="rId23"/>
                    <a:srcRect l="9960" t="4961" r="5375"/>
                    <a:stretch/>
                  </pic:blipFill>
                  <pic:spPr bwMode="auto">
                    <a:xfrm rot="16200000">
                      <a:off x="0" y="0"/>
                      <a:ext cx="1942046" cy="391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6F01E" w14:textId="41BD1305" w:rsidR="00DD25A1" w:rsidRDefault="00DD25A1" w:rsidP="00F7579E">
      <w:r>
        <w:t>-nu măsoară bine daca are ceva transparent in fata =&gt; distanta incorecta =&gt; trebuie pus undeva la înălțime</w:t>
      </w:r>
    </w:p>
    <w:p w14:paraId="4E8F6B6B" w14:textId="65505C61" w:rsidR="007773DD" w:rsidRPr="00AE56A9" w:rsidRDefault="00DD25A1" w:rsidP="00AE56A9">
      <w:r>
        <w:t xml:space="preserve">-cu cat îl pun mai sus, cu atât va avea un </w:t>
      </w:r>
      <w:r w:rsidR="002E5AFA" w:rsidRPr="002E5AFA">
        <w:rPr>
          <w:b/>
          <w:bCs/>
        </w:rPr>
        <w:t>con de detectie</w:t>
      </w:r>
      <w:r w:rsidR="002E5AFA">
        <w:t xml:space="preserve"> mai mare </w:t>
      </w:r>
      <w:r w:rsidR="00AE56A9">
        <w:t xml:space="preserve"> </w:t>
      </w:r>
      <w:r w:rsidR="007E3CD5" w:rsidRPr="007E3CD5">
        <w:rPr>
          <w:b/>
          <w:bCs/>
          <w:color w:val="FF0000"/>
        </w:rPr>
        <w:t>H lidar * 0.21 =  raza</w:t>
      </w:r>
    </w:p>
    <w:p w14:paraId="0A4891F7" w14:textId="065FA6C2" w:rsidR="00AE56A9" w:rsidRDefault="007773DD" w:rsidP="00F7579E">
      <w:r>
        <w:t>Dimensiune teren baschet pt a vedea cum il scalam pentru macheta si pentru h lidar-ului.</w:t>
      </w:r>
    </w:p>
    <w:p w14:paraId="4E977AC4" w14:textId="58AB81B1" w:rsidR="000D7C33" w:rsidRDefault="007773DD" w:rsidP="007773DD">
      <w:pPr>
        <w:jc w:val="center"/>
      </w:pPr>
      <w:r>
        <w:rPr>
          <w:noProof/>
        </w:rPr>
        <w:drawing>
          <wp:inline distT="0" distB="0" distL="0" distR="0" wp14:anchorId="41F6810D" wp14:editId="3C6BC31B">
            <wp:extent cx="4489661" cy="2578034"/>
            <wp:effectExtent l="0" t="0" r="6350" b="0"/>
            <wp:docPr id="18739025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69" b="24013"/>
                    <a:stretch/>
                  </pic:blipFill>
                  <pic:spPr bwMode="auto">
                    <a:xfrm>
                      <a:off x="0" y="0"/>
                      <a:ext cx="4532745" cy="260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FEA41" w14:textId="03E662B5" w:rsidR="000D7C33" w:rsidRDefault="00943BED" w:rsidP="00F7579E">
      <w:r>
        <w:t>-vreau sa fie 1 lidar/jumate de teren</w:t>
      </w:r>
    </w:p>
    <w:p w14:paraId="0C7A2C10" w14:textId="581CBA11" w:rsidR="008C4413" w:rsidRDefault="00251904" w:rsidP="00F7579E">
      <w:r>
        <w:t>-lidar-ul nu poate extrage exact coordonatele unui anumit punct, dar daca se cunoaște poziția in spațiu a senzorului, putem aplica anumite calcule pentru a afla si pozitia obiectului dorit</w:t>
      </w:r>
    </w:p>
    <w:p w14:paraId="64D72A09" w14:textId="5B8677F3" w:rsidR="00251904" w:rsidRDefault="00C775B4" w:rsidP="00C775B4">
      <w:pPr>
        <w:jc w:val="center"/>
      </w:pPr>
      <w:r w:rsidRPr="00C775B4">
        <w:rPr>
          <w:noProof/>
        </w:rPr>
        <w:drawing>
          <wp:inline distT="0" distB="0" distL="0" distR="0" wp14:anchorId="50B498E4" wp14:editId="7115A678">
            <wp:extent cx="3757274" cy="1314136"/>
            <wp:effectExtent l="0" t="0" r="0" b="635"/>
            <wp:docPr id="489732635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2635" name="Imagine 1" descr="O imagine care conține text, captură de ecran, Font&#10;&#10;Descriere generată automa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9681" cy="136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AF01" w14:textId="040CDD27" w:rsidR="0077083F" w:rsidRDefault="00DE0D88" w:rsidP="00F7579E">
      <w:r w:rsidRPr="00DE0D88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8C557F9" wp14:editId="62B355D7">
            <wp:simplePos x="0" y="0"/>
            <wp:positionH relativeFrom="column">
              <wp:posOffset>4325764</wp:posOffset>
            </wp:positionH>
            <wp:positionV relativeFrom="paragraph">
              <wp:posOffset>321821</wp:posOffset>
            </wp:positionV>
            <wp:extent cx="2186940" cy="247015"/>
            <wp:effectExtent l="0" t="0" r="3810" b="635"/>
            <wp:wrapThrough wrapText="bothSides">
              <wp:wrapPolygon edited="0">
                <wp:start x="0" y="0"/>
                <wp:lineTo x="0" y="19990"/>
                <wp:lineTo x="21449" y="19990"/>
                <wp:lineTo x="21449" y="0"/>
                <wp:lineTo x="0" y="0"/>
              </wp:wrapPolygon>
            </wp:wrapThrough>
            <wp:docPr id="1174376911" name="Imagine 1" descr="O imagine care conține Font, text, scris de mână, tipograf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76911" name="Imagine 1" descr="O imagine care conține Font, text, scris de mână, tipografie&#10;&#10;Descriere generată automat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50" r="4423" b="15422"/>
                    <a:stretch/>
                  </pic:blipFill>
                  <pic:spPr bwMode="auto">
                    <a:xfrm>
                      <a:off x="0" y="0"/>
                      <a:ext cx="2186940" cy="24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75B4">
        <w:t>-când fixam lidarul, vom pune un IMU pe el ca sa aflam pitch si yaw =&gt; poziția in spațiu a pct de interes</w:t>
      </w:r>
    </w:p>
    <w:p w14:paraId="07DE5CE4" w14:textId="67A6C628" w:rsidR="00C775B4" w:rsidRDefault="00C775B4" w:rsidP="00F7579E">
      <w:r>
        <w:t xml:space="preserve">-se ignora coordonata Z si se calculează distanta </w:t>
      </w:r>
      <w:r w:rsidR="00DE0D88">
        <w:t xml:space="preserve">normala dintre 2 pct </w:t>
      </w:r>
    </w:p>
    <w:p w14:paraId="6D08BAE9" w14:textId="49699942" w:rsidR="0077083F" w:rsidRDefault="003912DA" w:rsidP="00F7579E">
      <w:r w:rsidRPr="003912DA">
        <w:rPr>
          <w:noProof/>
        </w:rPr>
        <w:drawing>
          <wp:anchor distT="0" distB="0" distL="114300" distR="114300" simplePos="0" relativeHeight="251665408" behindDoc="0" locked="0" layoutInCell="1" allowOverlap="1" wp14:anchorId="6A1CC547" wp14:editId="73295F07">
            <wp:simplePos x="0" y="0"/>
            <wp:positionH relativeFrom="column">
              <wp:posOffset>2900204</wp:posOffset>
            </wp:positionH>
            <wp:positionV relativeFrom="paragraph">
              <wp:posOffset>390624</wp:posOffset>
            </wp:positionV>
            <wp:extent cx="3383915" cy="549910"/>
            <wp:effectExtent l="0" t="0" r="6985" b="2540"/>
            <wp:wrapThrough wrapText="bothSides">
              <wp:wrapPolygon edited="0">
                <wp:start x="0" y="0"/>
                <wp:lineTo x="0" y="20952"/>
                <wp:lineTo x="21523" y="20952"/>
                <wp:lineTo x="21523" y="0"/>
                <wp:lineTo x="0" y="0"/>
              </wp:wrapPolygon>
            </wp:wrapThrough>
            <wp:docPr id="1731269391" name="Imagine 1" descr="O imagine care conține text, captură de ecran, Font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69391" name="Imagine 1" descr="O imagine care conține text, captură de ecran, Font, linie&#10;&#10;Descriere generată automat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5"/>
                    <a:stretch/>
                  </pic:blipFill>
                  <pic:spPr bwMode="auto">
                    <a:xfrm>
                      <a:off x="0" y="0"/>
                      <a:ext cx="3383915" cy="54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D3278">
        <w:t>-vom avea coordonate in 3d pt inel prima data si dupa coordonatele mingii si distanta celor 2 se va calcula in 2d (</w:t>
      </w:r>
      <w:r w:rsidR="00771C58">
        <w:t>nu imi trebuie distanta pe diagonala, ci in linie dreapta</w:t>
      </w:r>
      <w:r w:rsidR="008D3278">
        <w:t>)</w:t>
      </w:r>
    </w:p>
    <w:p w14:paraId="60089979" w14:textId="3A9D8E51" w:rsidR="00E6625D" w:rsidRDefault="003912DA" w:rsidP="00F7579E">
      <w:r>
        <w:t xml:space="preserve">Distanta de la minge la lidar </w:t>
      </w:r>
    </w:p>
    <w:p w14:paraId="6B49A4E8" w14:textId="69DBFD76" w:rsidR="0077083F" w:rsidRPr="00B101CE" w:rsidRDefault="00E6625D" w:rsidP="00F7579E">
      <w:pPr>
        <w:rPr>
          <w:b/>
          <w:bCs/>
        </w:rPr>
      </w:pPr>
      <w:r w:rsidRPr="00B101CE">
        <w:rPr>
          <w:b/>
          <w:bCs/>
        </w:rPr>
        <w:t xml:space="preserve">Cum se </w:t>
      </w:r>
      <w:r w:rsidR="00B101CE" w:rsidRPr="00B101CE">
        <w:rPr>
          <w:b/>
          <w:bCs/>
        </w:rPr>
        <w:t>detectează</w:t>
      </w:r>
      <w:r w:rsidRPr="00B101CE">
        <w:rPr>
          <w:b/>
          <w:bCs/>
        </w:rPr>
        <w:t xml:space="preserve"> ca este o minge?</w:t>
      </w:r>
    </w:p>
    <w:p w14:paraId="1AD67B95" w14:textId="26BF53B1" w:rsidR="001D024E" w:rsidRDefault="001D024E" w:rsidP="001D024E">
      <w:r>
        <w:t>-</w:t>
      </w:r>
      <w:r w:rsidRPr="001D024E">
        <w:t xml:space="preserve"> LiDAR-ul emite impulsuri de lumină și măsoară distanțele la punctele din jur.</w:t>
      </w:r>
      <w:r>
        <w:t xml:space="preserve"> </w:t>
      </w:r>
      <w:r w:rsidRPr="001D024E">
        <w:t>Se obțin un set de puncte 3D cu distanțele corespunzătoare.</w:t>
      </w:r>
    </w:p>
    <w:p w14:paraId="754135BE" w14:textId="27349794" w:rsidR="00E6625D" w:rsidRDefault="00773C5E" w:rsidP="00F7579E">
      <w:r>
        <w:t xml:space="preserve">-din </w:t>
      </w:r>
      <w:r w:rsidR="00B101CE">
        <w:t>mulțimea</w:t>
      </w:r>
      <w:r>
        <w:t xml:space="preserve"> de puncte se poate folosi o metoda de clustering (DBSCAN sau </w:t>
      </w:r>
      <w:r w:rsidRPr="00773C5E">
        <w:t>Hough Transform</w:t>
      </w:r>
      <w:r>
        <w:t xml:space="preserve">) pentru a detecta obiectul </w:t>
      </w:r>
      <w:r w:rsidR="00B101CE">
        <w:t>căutat</w:t>
      </w:r>
      <w:r>
        <w:t xml:space="preserve"> (sfera)</w:t>
      </w:r>
    </w:p>
    <w:p w14:paraId="6986BBCF" w14:textId="533BF799" w:rsidR="00773C5E" w:rsidRDefault="00773C5E" w:rsidP="00F7579E">
      <w:r>
        <w:t>-o</w:t>
      </w:r>
      <w:r w:rsidRPr="00773C5E">
        <w:t>dată ce obiectul este detectat prin analiza datelor, se poate calcula distanța medie de la senzor la obiect pe baza punctelor detectate prin evaluarea distanțelor punctelor din clusterul identificat</w:t>
      </w:r>
    </w:p>
    <w:p w14:paraId="04501129" w14:textId="19248F60" w:rsidR="0077083F" w:rsidRDefault="00D3749B" w:rsidP="00F7579E">
      <w:r>
        <w:t xml:space="preserve">-in cazul in care nu se </w:t>
      </w:r>
      <w:r w:rsidR="00B101CE">
        <w:t>detectează</w:t>
      </w:r>
      <w:r>
        <w:t xml:space="preserve"> ok doar cu forma, se mai poate </w:t>
      </w:r>
      <w:r w:rsidR="00B101CE">
        <w:t>adaugă</w:t>
      </w:r>
      <w:r>
        <w:t xml:space="preserve"> un senzor de culoare TCS 3200</w:t>
      </w:r>
      <w:r w:rsidR="00CF7C2C">
        <w:t xml:space="preserve"> care se va conecta la lidar</w:t>
      </w:r>
    </w:p>
    <w:p w14:paraId="17497DBA" w14:textId="77777777" w:rsidR="0074230F" w:rsidRDefault="0074230F" w:rsidP="00F7579E"/>
    <w:p w14:paraId="29D61E15" w14:textId="2E6179CC" w:rsidR="0074230F" w:rsidRDefault="00357358" w:rsidP="00F7579E">
      <w:r>
        <w:t>Stereo Cameras</w:t>
      </w:r>
    </w:p>
    <w:p w14:paraId="12C4BDD2" w14:textId="0007E20A" w:rsidR="00562F01" w:rsidRDefault="00357358" w:rsidP="00F7579E">
      <w:hyperlink r:id="rId28" w:history="1">
        <w:r w:rsidRPr="00F307F0">
          <w:rPr>
            <w:rStyle w:val="Hyperlink"/>
          </w:rPr>
          <w:t>https://www.youtube.com/watch?v=CAVYHlFGpaw</w:t>
        </w:r>
      </w:hyperlink>
      <w:r>
        <w:t xml:space="preserve"> explica cum se calculeaza unghiul si putin cod</w:t>
      </w:r>
    </w:p>
    <w:p w14:paraId="46921E08" w14:textId="029E9085" w:rsidR="00A55D88" w:rsidRDefault="00562F01" w:rsidP="00F7579E">
      <w:pPr>
        <w:rPr>
          <w:ins w:id="0" w:author="Microsoft Word" w:date="2024-10-26T11:47:00Z" w16du:dateUtc="2024-10-26T08:47:00Z"/>
        </w:rPr>
      </w:pPr>
      <w:hyperlink r:id="rId29" w:history="1">
        <w:r w:rsidRPr="00F307F0">
          <w:rPr>
            <w:rStyle w:val="Hyperlink"/>
          </w:rPr>
          <w:t>https://www.youtube.com/watch?v=bZIKVaD3dRk</w:t>
        </w:r>
      </w:hyperlink>
      <w:ins w:id="1" w:author="Microsoft Word" w:date="2024-10-26T11:47:00Z" w16du:dateUtc="2024-10-26T08:47:00Z">
        <w:r>
          <w:t xml:space="preserve"> pot sa imi fac un set de date si o biblioteca cu eps32 pentru a recunoaste anumite obiect</w:t>
        </w:r>
      </w:ins>
    </w:p>
    <w:p w14:paraId="73B49E5B" w14:textId="254225CD" w:rsidR="00562F01" w:rsidRDefault="00B52566" w:rsidP="00F7579E">
      <w:ins w:id="2" w:author="Microsoft Word" w:date="2024-10-26T11:47:00Z" w16du:dateUtc="2024-10-26T08:47:00Z">
        <w:r>
          <w:fldChar w:fldCharType="begin"/>
        </w:r>
        <w:r>
          <w:instrText>HYPERLINK "https://ro.mouser.com/datasheet/2/1139/Luxonis_4_13_2022_OAK_D_Lite_AF_Datasheet_4_12_22-2939243.pdf%20%20"</w:instrText>
        </w:r>
        <w:r>
          <w:fldChar w:fldCharType="separate"/>
        </w:r>
        <w:r w:rsidR="00CC4BF0" w:rsidRPr="00B52566">
          <w:rPr>
            <w:rStyle w:val="Hyperlink"/>
          </w:rPr>
          <w:t xml:space="preserve">https://ro.mouser.com/datasheet/2/1139/Luxonis_4_13_2022_OAK_D_Lite_AF_Datasheet_4_12_22-2939243.pdf </w:t>
        </w:r>
        <w:r>
          <w:fldChar w:fldCharType="end"/>
        </w:r>
        <w:r w:rsidR="00CC4BF0">
          <w:t xml:space="preserve"> datasheet pentru </w:t>
        </w:r>
        <w:r w:rsidR="005151D3" w:rsidRPr="005151D3">
          <w:rPr>
            <w:b/>
            <w:bCs/>
          </w:rPr>
          <w:t xml:space="preserve">camera </w:t>
        </w:r>
      </w:ins>
      <w:r w:rsidR="00295FD3">
        <w:rPr>
          <w:b/>
          <w:bCs/>
        </w:rPr>
        <w:t>O</w:t>
      </w:r>
      <w:ins w:id="3" w:author="Microsoft Word" w:date="2024-10-26T11:47:00Z" w16du:dateUtc="2024-10-26T08:47:00Z">
        <w:r w:rsidR="005151D3" w:rsidRPr="005151D3">
          <w:rPr>
            <w:b/>
            <w:bCs/>
          </w:rPr>
          <w:t>AK-D Lite</w:t>
        </w:r>
      </w:ins>
      <w:r w:rsidR="00562F01">
        <w:t xml:space="preserve"> pot sa imi fac un set de date si o biblioteca cu eps32 pentru a recunoaste anumite obiecte</w:t>
      </w:r>
    </w:p>
    <w:p w14:paraId="6EAC7A8E" w14:textId="3A836CE7" w:rsidR="00677A72" w:rsidRDefault="00CC4BF0">
      <w:hyperlink r:id="rId30" w:history="1">
        <w:r w:rsidRPr="00B52566">
          <w:rPr>
            <w:rStyle w:val="Hyperlink"/>
          </w:rPr>
          <w:t>https://ro.mouser.com/ProductDetail/Luxonis/OAK-D-Lite-AF?qs=Znm5pLBrcAKOqyMVx9BJ9A%3D%3D</w:t>
        </w:r>
      </w:hyperlink>
      <w:r w:rsidRPr="00CC4BF0">
        <w:t xml:space="preserve"> </w:t>
      </w:r>
      <w:r>
        <w:t xml:space="preserve"> </w:t>
      </w:r>
      <w:r w:rsidR="005151D3" w:rsidRPr="005151D3">
        <w:rPr>
          <w:b/>
          <w:bCs/>
        </w:rPr>
        <w:t>camera</w:t>
      </w:r>
      <w:r w:rsidRPr="005151D3">
        <w:rPr>
          <w:b/>
          <w:bCs/>
        </w:rPr>
        <w:t xml:space="preserve"> </w:t>
      </w:r>
      <w:r w:rsidR="00295FD3">
        <w:rPr>
          <w:b/>
          <w:bCs/>
        </w:rPr>
        <w:t>O</w:t>
      </w:r>
      <w:r w:rsidRPr="005151D3">
        <w:rPr>
          <w:b/>
          <w:bCs/>
        </w:rPr>
        <w:t>AK-D Lite</w:t>
      </w:r>
      <w:r w:rsidR="005151D3">
        <w:t xml:space="preserve"> </w:t>
      </w:r>
    </w:p>
    <w:p w14:paraId="558C829E" w14:textId="44C08731" w:rsidR="00677A72" w:rsidRDefault="00677A72">
      <w:r w:rsidRPr="00677A72">
        <w:t xml:space="preserve">https://www.youtube.com/watch?v=7BkHcJu57Cg </w:t>
      </w:r>
      <w:ins w:id="4" w:author="Microsoft Word" w:date="2024-10-26T11:47:00Z" w16du:dateUtc="2024-10-26T08:47:00Z">
        <w:r w:rsidR="00B52566">
          <w:fldChar w:fldCharType="begin"/>
        </w:r>
        <w:r w:rsidR="00B52566">
          <w:instrText>HYPERLINK "https://www.youtube.com/watch?v=7BkHcJu57Cg%20%20"</w:instrText>
        </w:r>
        <w:r w:rsidR="00B52566">
          <w:fldChar w:fldCharType="separate"/>
        </w:r>
        <w:r w:rsidRPr="00B52566">
          <w:rPr>
            <w:rStyle w:val="Hyperlink"/>
          </w:rPr>
          <w:t xml:space="preserve">https://www.youtube.com/watch?v=7BkHcJu57Cg </w:t>
        </w:r>
        <w:r w:rsidR="00B52566">
          <w:fldChar w:fldCharType="end"/>
        </w:r>
      </w:ins>
      <w:r>
        <w:t xml:space="preserve"> conectare camera </w:t>
      </w:r>
      <w:r w:rsidR="00F1142F">
        <w:t>O</w:t>
      </w:r>
      <w:r>
        <w:t>AK-D la Raspberry si instalat biblioteca care detecteaza automat distanta pana la o față</w:t>
      </w:r>
    </w:p>
    <w:p w14:paraId="75EFDB08" w14:textId="77777777" w:rsidR="00562CAE" w:rsidRDefault="00B52566">
      <w:r w:rsidRPr="0042253B">
        <w:rPr>
          <w:noProof/>
        </w:rPr>
        <w:drawing>
          <wp:anchor distT="0" distB="0" distL="114300" distR="114300" simplePos="0" relativeHeight="251666432" behindDoc="0" locked="0" layoutInCell="1" allowOverlap="1" wp14:anchorId="5F61F2F5" wp14:editId="7B45DE8B">
            <wp:simplePos x="0" y="0"/>
            <wp:positionH relativeFrom="column">
              <wp:posOffset>-76736</wp:posOffset>
            </wp:positionH>
            <wp:positionV relativeFrom="paragraph">
              <wp:posOffset>4969</wp:posOffset>
            </wp:positionV>
            <wp:extent cx="2387841" cy="1487400"/>
            <wp:effectExtent l="0" t="0" r="0" b="0"/>
            <wp:wrapThrough wrapText="bothSides">
              <wp:wrapPolygon edited="0">
                <wp:start x="0" y="0"/>
                <wp:lineTo x="0" y="21305"/>
                <wp:lineTo x="21370" y="21305"/>
                <wp:lineTo x="21370" y="0"/>
                <wp:lineTo x="0" y="0"/>
              </wp:wrapPolygon>
            </wp:wrapThrough>
            <wp:docPr id="96977985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7985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41" cy="148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253B" w:rsidRPr="0042253B">
        <w:t xml:space="preserve"> </w:t>
      </w:r>
      <w:r w:rsidR="0042253B">
        <w:t>asa arata puse una peste alta ceea ce capteaza camera din stanga si cea din dreapta</w:t>
      </w:r>
    </w:p>
    <w:p w14:paraId="49773954" w14:textId="36F011A6" w:rsidR="00562F01" w:rsidRDefault="00B52566">
      <w:hyperlink r:id="rId32" w:history="1">
        <w:r w:rsidRPr="00A55D88">
          <w:rPr>
            <w:rStyle w:val="Hyperlink"/>
          </w:rPr>
          <w:t>https://www.youtube.com/watch?v=e_uPEE_zlDo</w:t>
        </w:r>
      </w:hyperlink>
      <w:r>
        <w:t xml:space="preserve"> de aici stiu sa imi afisez la output cele 2 camere </w:t>
      </w:r>
      <w:r w:rsidR="00562CAE">
        <w:t xml:space="preserve"> </w:t>
      </w:r>
      <w:r w:rsidR="00562F01">
        <w:br w:type="page"/>
      </w:r>
    </w:p>
    <w:p w14:paraId="79DF2128" w14:textId="4D1296FC" w:rsidR="00357358" w:rsidRDefault="003839D8" w:rsidP="00F7579E">
      <w:r w:rsidRPr="003839D8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FFBE579" wp14:editId="3E08191B">
            <wp:simplePos x="0" y="0"/>
            <wp:positionH relativeFrom="column">
              <wp:posOffset>2605649</wp:posOffset>
            </wp:positionH>
            <wp:positionV relativeFrom="paragraph">
              <wp:posOffset>886297</wp:posOffset>
            </wp:positionV>
            <wp:extent cx="3336909" cy="1679218"/>
            <wp:effectExtent l="0" t="0" r="0" b="0"/>
            <wp:wrapThrough wrapText="bothSides">
              <wp:wrapPolygon edited="0">
                <wp:start x="0" y="0"/>
                <wp:lineTo x="0" y="21322"/>
                <wp:lineTo x="21460" y="21322"/>
                <wp:lineTo x="21460" y="0"/>
                <wp:lineTo x="0" y="0"/>
              </wp:wrapPolygon>
            </wp:wrapThrough>
            <wp:docPr id="569779178" name="Imagine 1" descr="O imagine care conține text, captură de ecran, linie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79178" name="Imagine 1" descr="O imagine care conține text, captură de ecran, linie, diagramă&#10;&#10;Descriere generată automat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" t="13210" r="4597" b="5165"/>
                    <a:stretch/>
                  </pic:blipFill>
                  <pic:spPr bwMode="auto">
                    <a:xfrm>
                      <a:off x="0" y="0"/>
                      <a:ext cx="3336909" cy="167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30E35" w:rsidRPr="00630E35">
        <w:rPr>
          <w:noProof/>
        </w:rPr>
        <w:drawing>
          <wp:anchor distT="0" distB="0" distL="114300" distR="114300" simplePos="0" relativeHeight="251667456" behindDoc="0" locked="0" layoutInCell="1" allowOverlap="1" wp14:anchorId="38302907" wp14:editId="7564C6C4">
            <wp:simplePos x="0" y="0"/>
            <wp:positionH relativeFrom="column">
              <wp:posOffset>1659890</wp:posOffset>
            </wp:positionH>
            <wp:positionV relativeFrom="paragraph">
              <wp:posOffset>1270</wp:posOffset>
            </wp:positionV>
            <wp:extent cx="4986655" cy="744855"/>
            <wp:effectExtent l="0" t="0" r="4445" b="0"/>
            <wp:wrapThrough wrapText="bothSides">
              <wp:wrapPolygon edited="0">
                <wp:start x="0" y="0"/>
                <wp:lineTo x="0" y="20992"/>
                <wp:lineTo x="21537" y="20992"/>
                <wp:lineTo x="21537" y="0"/>
                <wp:lineTo x="0" y="0"/>
              </wp:wrapPolygon>
            </wp:wrapThrough>
            <wp:docPr id="916903702" name="Imagine 1" descr="O imagine care conține text, captură de ecran, Font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3702" name="Imagine 1" descr="O imagine care conține text, captură de ecran, Font, linie&#10;&#10;Descriere generată automa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E35">
        <w:rPr>
          <w:noProof/>
        </w:rPr>
        <w:drawing>
          <wp:anchor distT="0" distB="0" distL="114300" distR="114300" simplePos="0" relativeHeight="251668480" behindDoc="0" locked="0" layoutInCell="1" allowOverlap="1" wp14:anchorId="11D20769" wp14:editId="4657C4EC">
            <wp:simplePos x="0" y="0"/>
            <wp:positionH relativeFrom="column">
              <wp:posOffset>-618442</wp:posOffset>
            </wp:positionH>
            <wp:positionV relativeFrom="paragraph">
              <wp:posOffset>78</wp:posOffset>
            </wp:positionV>
            <wp:extent cx="2329180" cy="1680845"/>
            <wp:effectExtent l="0" t="0" r="0" b="0"/>
            <wp:wrapThrough wrapText="bothSides">
              <wp:wrapPolygon edited="0">
                <wp:start x="0" y="0"/>
                <wp:lineTo x="0" y="21298"/>
                <wp:lineTo x="21376" y="21298"/>
                <wp:lineTo x="21376" y="0"/>
                <wp:lineTo x="0" y="0"/>
              </wp:wrapPolygon>
            </wp:wrapThrough>
            <wp:docPr id="1010907105" name="Imagine 1" descr="hfov-vfov-dfov | Ehab Photograp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fov-vfov-dfov | Ehab Photography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0" t="10031" r="11353" b="7717"/>
                    <a:stretch/>
                  </pic:blipFill>
                  <pic:spPr bwMode="auto">
                    <a:xfrm>
                      <a:off x="0" y="0"/>
                      <a:ext cx="232918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2785D5" w14:textId="4F411F04" w:rsidR="00B52566" w:rsidRDefault="00B52566" w:rsidP="00F7579E"/>
    <w:p w14:paraId="1BD30362" w14:textId="6BDAC069" w:rsidR="0074230F" w:rsidRDefault="00F0061B" w:rsidP="00F7579E">
      <w:r w:rsidRPr="00F0061B">
        <w:rPr>
          <w:noProof/>
        </w:rPr>
        <w:drawing>
          <wp:anchor distT="0" distB="0" distL="114300" distR="114300" simplePos="0" relativeHeight="251670528" behindDoc="0" locked="0" layoutInCell="1" allowOverlap="1" wp14:anchorId="42FE07C1" wp14:editId="29FC03A4">
            <wp:simplePos x="0" y="0"/>
            <wp:positionH relativeFrom="column">
              <wp:posOffset>-653180</wp:posOffset>
            </wp:positionH>
            <wp:positionV relativeFrom="paragraph">
              <wp:posOffset>276122</wp:posOffset>
            </wp:positionV>
            <wp:extent cx="2915920" cy="1600835"/>
            <wp:effectExtent l="0" t="0" r="0" b="0"/>
            <wp:wrapThrough wrapText="bothSides">
              <wp:wrapPolygon edited="0">
                <wp:start x="0" y="0"/>
                <wp:lineTo x="0" y="21334"/>
                <wp:lineTo x="21449" y="21334"/>
                <wp:lineTo x="21449" y="0"/>
                <wp:lineTo x="0" y="0"/>
              </wp:wrapPolygon>
            </wp:wrapThrough>
            <wp:docPr id="161013601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3601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D8CBF" w14:textId="63BA105F" w:rsidR="0074230F" w:rsidRDefault="0074230F" w:rsidP="00F7579E"/>
    <w:p w14:paraId="3FFB82F3" w14:textId="1D90E1D2" w:rsidR="0074230F" w:rsidRDefault="00FA3DA0" w:rsidP="00F7579E">
      <w:r w:rsidRPr="00D1576C">
        <w:rPr>
          <w:noProof/>
        </w:rPr>
        <w:drawing>
          <wp:anchor distT="0" distB="0" distL="114300" distR="114300" simplePos="0" relativeHeight="251671552" behindDoc="0" locked="0" layoutInCell="1" allowOverlap="1" wp14:anchorId="3F7B1B76" wp14:editId="17B9F33E">
            <wp:simplePos x="0" y="0"/>
            <wp:positionH relativeFrom="column">
              <wp:posOffset>1123950</wp:posOffset>
            </wp:positionH>
            <wp:positionV relativeFrom="paragraph">
              <wp:posOffset>47625</wp:posOffset>
            </wp:positionV>
            <wp:extent cx="522605" cy="2907665"/>
            <wp:effectExtent l="7620" t="0" r="0" b="0"/>
            <wp:wrapThrough wrapText="bothSides">
              <wp:wrapPolygon edited="0">
                <wp:start x="315" y="21657"/>
                <wp:lineTo x="20786" y="21657"/>
                <wp:lineTo x="20786" y="146"/>
                <wp:lineTo x="315" y="146"/>
                <wp:lineTo x="315" y="21657"/>
              </wp:wrapPolygon>
            </wp:wrapThrough>
            <wp:docPr id="1878473874" name="Imagine 1" descr="O imagine care conține text, captură de ecran, număr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94592" name="Imagine 1" descr="O imagine care conține text, captură de ecran, număr, diagramă&#10;&#10;Descriere generată automat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6" t="6715"/>
                    <a:stretch/>
                  </pic:blipFill>
                  <pic:spPr bwMode="auto">
                    <a:xfrm rot="5400000">
                      <a:off x="0" y="0"/>
                      <a:ext cx="522605" cy="290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C4253" w14:textId="3DA888B2" w:rsidR="0074230F" w:rsidRDefault="00F0061B" w:rsidP="00F7579E">
      <w:r>
        <w:t>Unde h este inaltime</w:t>
      </w:r>
      <w:r w:rsidR="00773286">
        <w:t xml:space="preserve"> la care se pune camera</w:t>
      </w:r>
      <w:r w:rsidR="001C3ECE">
        <w:t>.</w:t>
      </w:r>
    </w:p>
    <w:p w14:paraId="73186042" w14:textId="0590FB18" w:rsidR="0074230F" w:rsidRDefault="000F5D27" w:rsidP="00F7579E">
      <w:r w:rsidRPr="00364A97">
        <w:rPr>
          <w:noProof/>
        </w:rPr>
        <w:drawing>
          <wp:anchor distT="0" distB="0" distL="114300" distR="114300" simplePos="0" relativeHeight="251672576" behindDoc="0" locked="0" layoutInCell="1" allowOverlap="1" wp14:anchorId="528A5D37" wp14:editId="257190AA">
            <wp:simplePos x="0" y="0"/>
            <wp:positionH relativeFrom="column">
              <wp:posOffset>4041775</wp:posOffset>
            </wp:positionH>
            <wp:positionV relativeFrom="paragraph">
              <wp:posOffset>148590</wp:posOffset>
            </wp:positionV>
            <wp:extent cx="2129790" cy="1668145"/>
            <wp:effectExtent l="0" t="0" r="3810" b="8255"/>
            <wp:wrapThrough wrapText="bothSides">
              <wp:wrapPolygon edited="0">
                <wp:start x="0" y="0"/>
                <wp:lineTo x="0" y="21460"/>
                <wp:lineTo x="21445" y="21460"/>
                <wp:lineTo x="21445" y="0"/>
                <wp:lineTo x="0" y="0"/>
              </wp:wrapPolygon>
            </wp:wrapThrough>
            <wp:docPr id="1348418021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18021" name="Imagine 1" descr="O imagine care conține text, captură de ecran, Font&#10;&#10;Descriere generată automat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9E8C0" w14:textId="7D9C5B3F" w:rsidR="00D3749B" w:rsidRDefault="00D1576C" w:rsidP="00F7579E">
      <w:r w:rsidRPr="00D1576C">
        <w:rPr>
          <w:noProof/>
        </w:rPr>
        <w:drawing>
          <wp:inline distT="0" distB="0" distL="0" distR="0" wp14:anchorId="4A94EEB1" wp14:editId="37778C24">
            <wp:extent cx="375643" cy="1833271"/>
            <wp:effectExtent l="0" t="5080" r="635" b="635"/>
            <wp:docPr id="1183394592" name="Imagine 1" descr="O imagine care conține text, captură de ecran, număr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94592" name="Imagine 1" descr="O imagine care conține text, captură de ecran, număr, diagramă&#10;&#10;Descriere generată automat"/>
                    <pic:cNvPicPr/>
                  </pic:nvPicPr>
                  <pic:blipFill rotWithShape="1">
                    <a:blip r:embed="rId37"/>
                    <a:srcRect l="16000" t="33657" r="69956"/>
                    <a:stretch/>
                  </pic:blipFill>
                  <pic:spPr bwMode="auto">
                    <a:xfrm rot="5400000">
                      <a:off x="0" y="0"/>
                      <a:ext cx="380943" cy="185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5FCFF" w14:textId="394B8F1E" w:rsidR="00F30B57" w:rsidRDefault="00F30B57" w:rsidP="00F7579E"/>
    <w:p w14:paraId="3B52B31C" w14:textId="29846E30" w:rsidR="00F30B57" w:rsidRDefault="00F30B57" w:rsidP="00F7579E"/>
    <w:p w14:paraId="26F3ED93" w14:textId="713B4836" w:rsidR="00F30B57" w:rsidRDefault="00F30B57" w:rsidP="00F7579E"/>
    <w:p w14:paraId="0E52D523" w14:textId="0BA3A12B" w:rsidR="00F30B57" w:rsidRDefault="00FB4FAE" w:rsidP="00F7579E">
      <w:hyperlink r:id="rId39" w:history="1">
        <w:r w:rsidRPr="00B727DD">
          <w:rPr>
            <w:rStyle w:val="Hyperlink"/>
          </w:rPr>
          <w:t>https://www.luxonis.com/assets/marketing/brand/luxonis_product_guide.pdf</w:t>
        </w:r>
      </w:hyperlink>
      <w:r>
        <w:t xml:space="preserve"> </w:t>
      </w:r>
      <w:r w:rsidR="00937A84">
        <w:t xml:space="preserve">pentru camerele </w:t>
      </w:r>
      <w:r w:rsidR="00F1142F">
        <w:t>Luxonis, fiecare ce poate sa faca</w:t>
      </w:r>
    </w:p>
    <w:p w14:paraId="6B45EB33" w14:textId="43D66A81" w:rsidR="00EE033E" w:rsidRDefault="00CE035D" w:rsidP="00F7579E">
      <w:r>
        <w:t>V</w:t>
      </w:r>
      <w:r w:rsidR="00390584">
        <w:t>reau ca principiul de măsurare a distanței față de inel să fie la fel, adică:</w:t>
      </w:r>
    </w:p>
    <w:p w14:paraId="3252C4B3" w14:textId="4733AF58" w:rsidR="0011121B" w:rsidRDefault="0011121B" w:rsidP="00F7579E">
      <w:r>
        <w:tab/>
        <w:t>-camera să fie în originea axelor, adică va avea coordonatele (0,0,0)</w:t>
      </w:r>
    </w:p>
    <w:p w14:paraId="7B3980BF" w14:textId="4333D5C0" w:rsidR="00CE035D" w:rsidRDefault="00CE035D" w:rsidP="00F7579E">
      <w:r>
        <w:tab/>
        <w:t>-</w:t>
      </w:r>
      <w:r w:rsidR="00A51098">
        <w:t xml:space="preserve">la început să determin distanța dintre cameră și </w:t>
      </w:r>
      <w:r w:rsidR="00ED0AB5">
        <w:t xml:space="preserve">mijlocul </w:t>
      </w:r>
      <w:r w:rsidR="00A51098">
        <w:t>inel</w:t>
      </w:r>
      <w:r w:rsidR="001D3746">
        <w:t>el</w:t>
      </w:r>
      <w:r w:rsidR="0088491E">
        <w:t>or</w:t>
      </w:r>
      <w:r w:rsidR="00A51098">
        <w:t xml:space="preserve"> (față de el</w:t>
      </w:r>
      <w:r w:rsidR="0088491E">
        <w:t>e</w:t>
      </w:r>
      <w:r w:rsidR="00A51098">
        <w:t xml:space="preserve"> se va calcula </w:t>
      </w:r>
      <w:r w:rsidR="006629F7">
        <w:t>distanța mingii</w:t>
      </w:r>
      <w:r w:rsidR="00A51098">
        <w:t>)</w:t>
      </w:r>
      <w:r w:rsidR="001D3746">
        <w:t xml:space="preserve"> </w:t>
      </w:r>
    </w:p>
    <w:p w14:paraId="083EB2EC" w14:textId="5E17ABF6" w:rsidR="00A37F13" w:rsidRDefault="00D7139C" w:rsidP="00F7579E">
      <w:r>
        <w:tab/>
        <w:t>-</w:t>
      </w:r>
      <w:r w:rsidR="002C5BD0">
        <w:t xml:space="preserve">știind că are IMU integrat, pot sa îmi iau </w:t>
      </w:r>
      <w:r w:rsidR="00C316DF">
        <w:t>yaw=unghiul de rotație și pitch=unghiul de înclinare și să calculez coordonatele inelului folosind următoarea formulă</w:t>
      </w:r>
    </w:p>
    <w:p w14:paraId="3424DAF3" w14:textId="3159EFA4" w:rsidR="00983DC7" w:rsidRDefault="000F5D27" w:rsidP="003D7E4D">
      <w:pPr>
        <w:jc w:val="center"/>
      </w:pPr>
      <w:r w:rsidRPr="00DE0D88">
        <w:rPr>
          <w:noProof/>
        </w:rPr>
        <w:drawing>
          <wp:anchor distT="0" distB="0" distL="114300" distR="114300" simplePos="0" relativeHeight="251674624" behindDoc="0" locked="0" layoutInCell="1" allowOverlap="1" wp14:anchorId="1EABAA73" wp14:editId="2AB2124D">
            <wp:simplePos x="0" y="0"/>
            <wp:positionH relativeFrom="column">
              <wp:posOffset>3857625</wp:posOffset>
            </wp:positionH>
            <wp:positionV relativeFrom="paragraph">
              <wp:posOffset>201930</wp:posOffset>
            </wp:positionV>
            <wp:extent cx="2186940" cy="247015"/>
            <wp:effectExtent l="0" t="0" r="3810" b="635"/>
            <wp:wrapThrough wrapText="bothSides">
              <wp:wrapPolygon edited="0">
                <wp:start x="0" y="0"/>
                <wp:lineTo x="0" y="19990"/>
                <wp:lineTo x="21449" y="19990"/>
                <wp:lineTo x="21449" y="0"/>
                <wp:lineTo x="0" y="0"/>
              </wp:wrapPolygon>
            </wp:wrapThrough>
            <wp:docPr id="1929312221" name="Imagine 1" descr="O imagine care conține Font, text, scris de mână, tipograf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76911" name="Imagine 1" descr="O imagine care conține Font, text, scris de mână, tipografie&#10;&#10;Descriere generată automat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50" r="4423" b="15422"/>
                    <a:stretch/>
                  </pic:blipFill>
                  <pic:spPr bwMode="auto">
                    <a:xfrm>
                      <a:off x="0" y="0"/>
                      <a:ext cx="2186940" cy="24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83DC7" w:rsidRPr="00C775B4">
        <w:rPr>
          <w:noProof/>
        </w:rPr>
        <w:drawing>
          <wp:inline distT="0" distB="0" distL="0" distR="0" wp14:anchorId="15F08598" wp14:editId="7A54B806">
            <wp:extent cx="1637864" cy="601923"/>
            <wp:effectExtent l="0" t="0" r="635" b="8255"/>
            <wp:docPr id="1794237814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2635" name="Imagine 1" descr="O imagine care conține text, captură de ecran, Font&#10;&#10;Descriere generată automat"/>
                    <pic:cNvPicPr/>
                  </pic:nvPicPr>
                  <pic:blipFill rotWithShape="1">
                    <a:blip r:embed="rId25"/>
                    <a:srcRect l="28528" t="27377" r="27821" b="26756"/>
                    <a:stretch/>
                  </pic:blipFill>
                  <pic:spPr bwMode="auto">
                    <a:xfrm>
                      <a:off x="0" y="0"/>
                      <a:ext cx="1697901" cy="62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7F637" w14:textId="46F266EB" w:rsidR="00D7139C" w:rsidRDefault="00C316DF" w:rsidP="00F7579E">
      <w:r>
        <w:t xml:space="preserve"> </w:t>
      </w:r>
      <w:r w:rsidR="00D94125">
        <w:tab/>
        <w:t>-la fel voi face și pentru minge</w:t>
      </w:r>
    </w:p>
    <w:p w14:paraId="3AD17303" w14:textId="1F8F7785" w:rsidR="005C6196" w:rsidRDefault="00D94125" w:rsidP="00F7579E">
      <w:r>
        <w:tab/>
        <w:t xml:space="preserve">-pentru că pe mine mă interesează distanța </w:t>
      </w:r>
      <w:r w:rsidR="00997EB6">
        <w:t>directă între inel și minge (nu trebuie să fie influențat</w:t>
      </w:r>
      <w:r w:rsidR="000C71A9">
        <w:t xml:space="preserve"> de faptul că mingea nu se afla la aceeași înălțime</w:t>
      </w:r>
      <w:r w:rsidR="00997EB6">
        <w:t>)</w:t>
      </w:r>
      <w:r w:rsidR="000C71A9">
        <w:t>,</w:t>
      </w:r>
      <w:r w:rsidR="00E915B8">
        <w:t xml:space="preserve"> voi reduce punctele în 2d (se renunță la coordonata Y) și voi calcula distanța dintre cele 2 </w:t>
      </w:r>
      <w:r w:rsidR="006503BA">
        <w:t>puncte.</w:t>
      </w:r>
      <w:r w:rsidR="000F5D27">
        <w:t xml:space="preserve"> </w:t>
      </w:r>
    </w:p>
    <w:p w14:paraId="17798D6E" w14:textId="6E81C62F" w:rsidR="0088491E" w:rsidRDefault="0088491E" w:rsidP="00F7579E">
      <w:r>
        <w:lastRenderedPageBreak/>
        <w:tab/>
        <w:t>-am sa aștept să văd în ce inel dă, și în funcție de asta</w:t>
      </w:r>
      <w:r w:rsidR="004F2738">
        <w:t xml:space="preserve"> adaug punctele pe tabelă</w:t>
      </w:r>
    </w:p>
    <w:p w14:paraId="4C340958" w14:textId="79700DC7" w:rsidR="00783C47" w:rsidRPr="00E800B4" w:rsidRDefault="00783C47" w:rsidP="00F7579E">
      <w:pPr>
        <w:rPr>
          <w:b/>
          <w:bCs/>
        </w:rPr>
      </w:pPr>
      <w:r w:rsidRPr="00E800B4">
        <w:rPr>
          <w:b/>
          <w:bCs/>
        </w:rPr>
        <w:t xml:space="preserve">Oprirea </w:t>
      </w:r>
      <w:r w:rsidR="00031D0F" w:rsidRPr="00E800B4">
        <w:rPr>
          <w:b/>
          <w:bCs/>
        </w:rPr>
        <w:t>timpului cu ajutorul fluierului</w:t>
      </w:r>
    </w:p>
    <w:p w14:paraId="17795AD3" w14:textId="128910AF" w:rsidR="00031D0F" w:rsidRDefault="00031D0F" w:rsidP="00F7579E">
      <w:r>
        <w:t>Senzor de presiune. De ce?</w:t>
      </w:r>
    </w:p>
    <w:p w14:paraId="6D8FBC4C" w14:textId="04A51247" w:rsidR="00F30B57" w:rsidRDefault="00387838" w:rsidP="00F7579E">
      <w:r>
        <w:t>-w</w:t>
      </w:r>
      <w:r w:rsidRPr="00387838">
        <w:t>hen you blow harder into a whistle, you are increasing the amount of air that is being forced through the small opening, which creates a higher pressure inside the whistle. This higher pressure causes the air molecules to vibrate more vigorously, producing a louder sound.</w:t>
      </w:r>
    </w:p>
    <w:p w14:paraId="5B556641" w14:textId="6650B55A" w:rsidR="00387838" w:rsidRDefault="001900A1" w:rsidP="00F7579E">
      <w:r>
        <w:t xml:space="preserve">-presiunea crește odată cu </w:t>
      </w:r>
      <w:r w:rsidR="00CC1952">
        <w:t>intensitatea (puterea) cu care este suflat în fluier</w:t>
      </w:r>
    </w:p>
    <w:p w14:paraId="302F9FF3" w14:textId="4DF177A7" w:rsidR="000E0D47" w:rsidRPr="009000BC" w:rsidRDefault="000E0D47" w:rsidP="00F7579E">
      <w:pPr>
        <w:rPr>
          <w:b/>
          <w:bCs/>
        </w:rPr>
      </w:pPr>
      <w:r w:rsidRPr="009000BC">
        <w:rPr>
          <w:b/>
          <w:bCs/>
        </w:rPr>
        <w:t>Senz</w:t>
      </w:r>
      <w:r w:rsidR="009000BC" w:rsidRPr="009000BC">
        <w:rPr>
          <w:b/>
          <w:bCs/>
        </w:rPr>
        <w:t>or de presiune atmosferică BMP530</w:t>
      </w:r>
    </w:p>
    <w:p w14:paraId="57A89890" w14:textId="1503229F" w:rsidR="00CC1952" w:rsidRDefault="00E174C3" w:rsidP="00F7579E">
      <w:r w:rsidRPr="00E174C3">
        <w:rPr>
          <w:noProof/>
        </w:rPr>
        <w:drawing>
          <wp:anchor distT="0" distB="0" distL="114300" distR="114300" simplePos="0" relativeHeight="251675648" behindDoc="1" locked="0" layoutInCell="1" allowOverlap="1" wp14:anchorId="09145449" wp14:editId="1269B560">
            <wp:simplePos x="0" y="0"/>
            <wp:positionH relativeFrom="column">
              <wp:posOffset>3060276</wp:posOffset>
            </wp:positionH>
            <wp:positionV relativeFrom="paragraph">
              <wp:posOffset>76721</wp:posOffset>
            </wp:positionV>
            <wp:extent cx="3314700" cy="1039495"/>
            <wp:effectExtent l="0" t="0" r="0" b="8255"/>
            <wp:wrapThrough wrapText="bothSides">
              <wp:wrapPolygon edited="0">
                <wp:start x="0" y="0"/>
                <wp:lineTo x="0" y="21376"/>
                <wp:lineTo x="21476" y="21376"/>
                <wp:lineTo x="21476" y="0"/>
                <wp:lineTo x="0" y="0"/>
              </wp:wrapPolygon>
            </wp:wrapThrough>
            <wp:docPr id="1245004779" name="Imagine 1" descr="O imagine care conține text, Font, captură de ecran, al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04779" name="Imagine 1" descr="O imagine care conține text, Font, captură de ecran, alb&#10;&#10;Descriere generată automat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0D47" w:rsidRPr="000E0D47">
        <w:rPr>
          <w:noProof/>
        </w:rPr>
        <w:drawing>
          <wp:inline distT="0" distB="0" distL="0" distR="0" wp14:anchorId="1AD462B8" wp14:editId="6D104B18">
            <wp:extent cx="1769463" cy="1170085"/>
            <wp:effectExtent l="0" t="0" r="2540" b="0"/>
            <wp:docPr id="411596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960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2175" cy="11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0343" w14:textId="10D5C331" w:rsidR="00F30B57" w:rsidRDefault="00E174C3" w:rsidP="00F7579E">
      <w:r>
        <w:t xml:space="preserve">Link pentru cumpărare: </w:t>
      </w:r>
      <w:hyperlink r:id="rId42" w:history="1">
        <w:r w:rsidR="00250E8F" w:rsidRPr="00B727DD">
          <w:rPr>
            <w:rStyle w:val="Hyperlink"/>
          </w:rPr>
          <w:t>https://cleste.ro/modul-senzor-de-presiune-atmosferica-bmp280.html</w:t>
        </w:r>
      </w:hyperlink>
      <w:r w:rsidR="00250E8F">
        <w:t xml:space="preserve"> </w:t>
      </w:r>
    </w:p>
    <w:p w14:paraId="59A8CBB2" w14:textId="45C46BC3" w:rsidR="00250E8F" w:rsidRDefault="00250E8F" w:rsidP="00F7579E">
      <w:r>
        <w:t>Jos se găsesc video-uri în care se arată mai multe despre senzor.</w:t>
      </w:r>
    </w:p>
    <w:p w14:paraId="6717FB12" w14:textId="6127364B" w:rsidR="00250E8F" w:rsidRDefault="00451E42" w:rsidP="00F7579E">
      <w:pPr>
        <w:rPr>
          <w:b/>
          <w:bCs/>
        </w:rPr>
      </w:pPr>
      <w:r w:rsidRPr="00451E42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744CEF01" wp14:editId="720BCE67">
            <wp:simplePos x="0" y="0"/>
            <wp:positionH relativeFrom="column">
              <wp:posOffset>3398788</wp:posOffset>
            </wp:positionH>
            <wp:positionV relativeFrom="paragraph">
              <wp:posOffset>1889</wp:posOffset>
            </wp:positionV>
            <wp:extent cx="2766060" cy="2613025"/>
            <wp:effectExtent l="0" t="0" r="0" b="0"/>
            <wp:wrapThrough wrapText="bothSides">
              <wp:wrapPolygon edited="0">
                <wp:start x="0" y="0"/>
                <wp:lineTo x="0" y="21416"/>
                <wp:lineTo x="21421" y="21416"/>
                <wp:lineTo x="21421" y="0"/>
                <wp:lineTo x="0" y="0"/>
              </wp:wrapPolygon>
            </wp:wrapThrough>
            <wp:docPr id="1857051705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705" name="Imagine 1" descr="O imagine care conține text, captură de ecran, Font&#10;&#10;Descriere generată automa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54B" w:rsidRPr="0016654B">
        <w:rPr>
          <w:b/>
          <w:bCs/>
        </w:rPr>
        <w:t>ESP32</w:t>
      </w:r>
    </w:p>
    <w:p w14:paraId="40F73D1B" w14:textId="3C6A9D74" w:rsidR="004C1474" w:rsidRPr="0016654B" w:rsidRDefault="004C1474" w:rsidP="00F7579E">
      <w:pPr>
        <w:rPr>
          <w:b/>
          <w:bCs/>
        </w:rPr>
      </w:pPr>
      <w:r w:rsidRPr="004C1474">
        <w:rPr>
          <w:b/>
          <w:bCs/>
          <w:noProof/>
        </w:rPr>
        <w:drawing>
          <wp:inline distT="0" distB="0" distL="0" distR="0" wp14:anchorId="66FF6FDC" wp14:editId="2B12F4C3">
            <wp:extent cx="2529222" cy="1958809"/>
            <wp:effectExtent l="0" t="0" r="4445" b="3810"/>
            <wp:docPr id="221193687" name="Imagine 1" descr="O imagine care conține Componenta circuitului, Inginerie electronică, Componentă electronică, Componentă de circuit pasiv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3687" name="Imagine 1" descr="O imagine care conține Componenta circuitului, Inginerie electronică, Componentă electronică, Componentă de circuit pasiv&#10;&#10;Descriere generată automa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7843" cy="19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24AB" w14:textId="77777777" w:rsidR="00F30B57" w:rsidRDefault="00F30B57" w:rsidP="00F7579E"/>
    <w:p w14:paraId="44A456CC" w14:textId="18C34816" w:rsidR="00F30B57" w:rsidRDefault="00840584" w:rsidP="00F7579E">
      <w:r>
        <w:t xml:space="preserve">Link către cumpărare: </w:t>
      </w:r>
      <w:hyperlink r:id="rId45" w:history="1">
        <w:r w:rsidR="00F75F0F" w:rsidRPr="00B727DD">
          <w:rPr>
            <w:rStyle w:val="Hyperlink"/>
          </w:rPr>
          <w:t>https://cleste.ro/placa-dezvoltare-esp-wroom-32-esp-32s.html</w:t>
        </w:r>
      </w:hyperlink>
      <w:r>
        <w:t xml:space="preserve"> </w:t>
      </w:r>
    </w:p>
    <w:p w14:paraId="6ADE947C" w14:textId="6CDB0381" w:rsidR="00F75F0F" w:rsidRPr="00F75F0F" w:rsidRDefault="00F75F0F" w:rsidP="00F7579E">
      <w:pPr>
        <w:rPr>
          <w:b/>
          <w:bCs/>
        </w:rPr>
      </w:pPr>
      <w:r w:rsidRPr="00F75F0F">
        <w:rPr>
          <w:b/>
          <w:bCs/>
        </w:rPr>
        <w:t>Alimentare:</w:t>
      </w:r>
    </w:p>
    <w:p w14:paraId="50B765EB" w14:textId="5E4DFD91" w:rsidR="00F30B57" w:rsidRDefault="002129F0" w:rsidP="00F7579E">
      <w:r>
        <w:t xml:space="preserve">3 </w:t>
      </w:r>
      <w:r w:rsidR="00646144">
        <w:t>baterii AA și un regulator de tensiune</w:t>
      </w:r>
      <w:r w:rsidR="00671D35">
        <w:t xml:space="preserve"> (am putea face față și cu 2 doar că nu va dura așa mult pentru că atunci când sunt </w:t>
      </w:r>
      <w:r w:rsidR="00FE21EC">
        <w:t>pe cale de descărcare nu vor mai face față</w:t>
      </w:r>
      <w:r w:rsidR="00671D35">
        <w:t>)</w:t>
      </w:r>
    </w:p>
    <w:p w14:paraId="33DEF2FE" w14:textId="52491C42" w:rsidR="001476D4" w:rsidRDefault="00376792" w:rsidP="00F7579E">
      <w:r w:rsidRPr="007D3D75">
        <w:rPr>
          <w:noProof/>
        </w:rPr>
        <w:drawing>
          <wp:anchor distT="0" distB="0" distL="114300" distR="114300" simplePos="0" relativeHeight="251677696" behindDoc="0" locked="0" layoutInCell="1" allowOverlap="1" wp14:anchorId="072B676E" wp14:editId="55CA4DF7">
            <wp:simplePos x="0" y="0"/>
            <wp:positionH relativeFrom="column">
              <wp:posOffset>1613343</wp:posOffset>
            </wp:positionH>
            <wp:positionV relativeFrom="paragraph">
              <wp:posOffset>109933</wp:posOffset>
            </wp:positionV>
            <wp:extent cx="1009650" cy="939165"/>
            <wp:effectExtent l="0" t="0" r="0" b="0"/>
            <wp:wrapThrough wrapText="bothSides">
              <wp:wrapPolygon edited="0">
                <wp:start x="0" y="0"/>
                <wp:lineTo x="0" y="21030"/>
                <wp:lineTo x="21192" y="21030"/>
                <wp:lineTo x="21192" y="0"/>
                <wp:lineTo x="0" y="0"/>
              </wp:wrapPolygon>
            </wp:wrapThrough>
            <wp:docPr id="1653506647" name="Imagine 1" descr="O imagine care conține baterie, electronice, Cabluri electrice, cabl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06647" name="Imagine 1" descr="O imagine care conține baterie, electronice, Cabluri electrice, cablu&#10;&#10;Descriere generată automat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/>
                    <a:stretch/>
                  </pic:blipFill>
                  <pic:spPr bwMode="auto">
                    <a:xfrm flipH="1">
                      <a:off x="0" y="0"/>
                      <a:ext cx="1009650" cy="93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366">
        <w:rPr>
          <w:noProof/>
        </w:rPr>
        <w:drawing>
          <wp:anchor distT="0" distB="0" distL="114300" distR="114300" simplePos="0" relativeHeight="251680768" behindDoc="0" locked="0" layoutInCell="1" allowOverlap="1" wp14:anchorId="18C097D0" wp14:editId="66E81F76">
            <wp:simplePos x="0" y="0"/>
            <wp:positionH relativeFrom="margin">
              <wp:posOffset>5451342</wp:posOffset>
            </wp:positionH>
            <wp:positionV relativeFrom="paragraph">
              <wp:posOffset>127106</wp:posOffset>
            </wp:positionV>
            <wp:extent cx="981710" cy="939800"/>
            <wp:effectExtent l="0" t="0" r="8890" b="0"/>
            <wp:wrapThrough wrapText="bothSides">
              <wp:wrapPolygon edited="0">
                <wp:start x="3772" y="0"/>
                <wp:lineTo x="838" y="2627"/>
                <wp:lineTo x="838" y="4378"/>
                <wp:lineTo x="2934" y="7005"/>
                <wp:lineTo x="0" y="7005"/>
                <wp:lineTo x="0" y="15762"/>
                <wp:lineTo x="5030" y="21016"/>
                <wp:lineTo x="19700" y="21016"/>
                <wp:lineTo x="19700" y="21016"/>
                <wp:lineTo x="21376" y="19265"/>
                <wp:lineTo x="21376" y="3503"/>
                <wp:lineTo x="17604" y="0"/>
                <wp:lineTo x="3772" y="0"/>
              </wp:wrapPolygon>
            </wp:wrapThrough>
            <wp:docPr id="345346051" name="Imagine 3" descr="Elitco - Elitco - Button Wire Connector 1-in-3-out, Orange 0.08-4mm2  Electrical Cable Quick Terminal Block Lever-Nut Wire Connectors for Wiring  Clip(Orange Colo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litco - Elitco - Button Wire Connector 1-in-3-out, Orange 0.08-4mm2  Electrical Cable Quick Terminal Block Lever-Nut Wire Connectors for Wiring  Clip(Orange Color)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22300" b="76500" l="15000" r="73000">
                                  <a14:foregroundMark x1="21953" y1="43727" x2="21600" y2="45200"/>
                                  <a14:foregroundMark x1="24956" y1="31216" x2="24788" y2="31917"/>
                                  <a14:foregroundMark x1="21600" y1="45200" x2="22393" y2="43768"/>
                                  <a14:foregroundMark x1="18848" y1="43440" x2="18900" y2="45800"/>
                                  <a14:foregroundMark x1="18900" y1="45800" x2="20100" y2="46200"/>
                                  <a14:foregroundMark x1="30270" y1="44110" x2="29300" y2="60500"/>
                                  <a14:foregroundMark x1="30563" y1="39160" x2="30272" y2="44070"/>
                                  <a14:foregroundMark x1="31200" y1="28400" x2="30630" y2="38031"/>
                                  <a14:foregroundMark x1="43950" y1="74779" x2="45100" y2="75900"/>
                                  <a14:foregroundMark x1="29300" y1="60500" x2="42612" y2="73475"/>
                                  <a14:foregroundMark x1="45100" y1="75900" x2="58200" y2="76600"/>
                                  <a14:foregroundMark x1="31000" y1="29200" x2="46300" y2="30000"/>
                                  <a14:foregroundMark x1="46300" y1="30000" x2="59900" y2="36700"/>
                                  <a14:foregroundMark x1="64539" y1="54390" x2="64748" y2="55189"/>
                                  <a14:foregroundMark x1="59900" y1="36700" x2="63977" y2="52250"/>
                                  <a14:foregroundMark x1="65513" y1="66442" x2="65300" y2="71800"/>
                                  <a14:foregroundMark x1="33300" y1="25000" x2="70900" y2="43300"/>
                                  <a14:foregroundMark x1="70520" y1="66871" x2="70600" y2="67100"/>
                                  <a14:foregroundMark x1="67409" y1="57957" x2="68487" y2="61045"/>
                                  <a14:foregroundMark x1="55000" y1="22400" x2="65126" y2="51415"/>
                                  <a14:foregroundMark x1="72193" y1="50106" x2="73000" y2="51800"/>
                                  <a14:foregroundMark x1="59800" y1="24100" x2="72183" y2="50085"/>
                                  <a14:foregroundMark x1="49600" y1="29500" x2="28752" y2="35716"/>
                                  <a14:foregroundMark x1="19962" y1="43543" x2="15000" y2="57100"/>
                                  <a14:foregroundMark x1="51216" y1="70189" x2="51800" y2="70400"/>
                                  <a14:foregroundMark x1="29952" y1="62504" x2="46470" y2="68474"/>
                                  <a14:foregroundMark x1="27806" y1="61729" x2="29397" y2="62304"/>
                                  <a14:foregroundMark x1="15000" y1="57100" x2="21247" y2="59358"/>
                                  <a14:foregroundMark x1="56757" y1="60674" x2="64900" y2="44700"/>
                                  <a14:foregroundMark x1="51800" y1="70400" x2="52236" y2="69545"/>
                                  <a14:foregroundMark x1="64900" y1="44700" x2="47800" y2="26400"/>
                                  <a14:foregroundMark x1="47800" y1="26400" x2="42700" y2="25700"/>
                                  <a14:foregroundMark x1="21012" y1="43640" x2="16200" y2="46700"/>
                                  <a14:foregroundMark x1="35700" y1="34300" x2="29934" y2="37967"/>
                                  <a14:foregroundMark x1="16200" y1="46700" x2="19298" y2="43481"/>
                                  <a14:foregroundMark x1="28200" y1="43300" x2="17700" y2="53600"/>
                                  <a14:foregroundMark x1="17700" y1="53600" x2="25023" y2="44012"/>
                                  <a14:foregroundMark x1="17948" y1="43356" x2="16800" y2="44700"/>
                                  <a14:foregroundMark x1="16800" y1="44700" x2="17247" y2="43291"/>
                                  <a14:foregroundMark x1="20806" y1="27281" x2="20300" y2="27000"/>
                                  <a14:foregroundMark x1="21179" y1="27038" x2="20700" y2="26500"/>
                                  <a14:foregroundMark x1="25444" y1="31827" x2="24920" y2="31239"/>
                                  <a14:foregroundMark x1="35209" y1="72977" x2="36500" y2="74700"/>
                                  <a14:foregroundMark x1="21000" y1="54000" x2="23633" y2="57517"/>
                                  <a14:foregroundMark x1="37087" y1="68646" x2="37800" y2="61300"/>
                                  <a14:foregroundMark x1="36500" y1="74700" x2="36836" y2="71234"/>
                                  <a14:foregroundMark x1="37800" y1="61300" x2="23400" y2="54900"/>
                                  <a14:foregroundMark x1="23400" y1="54900" x2="20500" y2="54900"/>
                                  <a14:foregroundMark x1="64100" y1="52300" x2="48200" y2="54600"/>
                                  <a14:foregroundMark x1="48200" y1="54600" x2="37500" y2="61000"/>
                                  <a14:foregroundMark x1="37500" y1="61000" x2="42782" y2="73111"/>
                                  <a14:foregroundMark x1="45548" y1="73770" x2="62800" y2="69700"/>
                                  <a14:foregroundMark x1="62800" y1="69700" x2="63312" y2="67411"/>
                                  <a14:foregroundMark x1="63700" y1="52200" x2="52900" y2="59800"/>
                                  <a14:foregroundMark x1="52900" y1="59800" x2="62500" y2="53500"/>
                                  <a14:foregroundMark x1="55200" y1="62200" x2="54975" y2="63102"/>
                                  <a14:foregroundMark x1="55520" y1="61883" x2="52300" y2="59200"/>
                                  <a14:foregroundMark x1="54200" y1="62900" x2="52200" y2="61600"/>
                                  <a14:foregroundMark x1="52000" y1="61700" x2="50800" y2="63700"/>
                                  <a14:foregroundMark x1="57200" y1="59600" x2="61300" y2="55700"/>
                                  <a14:foregroundMark x1="63700" y1="48800" x2="68300" y2="44800"/>
                                  <a14:foregroundMark x1="69800" y1="42700" x2="64200" y2="29100"/>
                                  <a14:foregroundMark x1="64200" y1="29100" x2="62800" y2="28900"/>
                                  <a14:foregroundMark x1="63800" y1="30300" x2="70500" y2="38600"/>
                                  <a14:foregroundMark x1="70900" y1="44100" x2="68400" y2="33400"/>
                                  <a14:foregroundMark x1="70600" y1="38900" x2="70700" y2="32600"/>
                                  <a14:foregroundMark x1="70300" y1="34200" x2="64300" y2="29500"/>
                                  <a14:foregroundMark x1="44600" y1="33800" x2="30100" y2="43300"/>
                                  <a14:foregroundMark x1="52700" y1="32900" x2="57700" y2="31100"/>
                                  <a14:backgroundMark x1="10600" y1="57300" x2="13994" y2="58331"/>
                                  <a14:backgroundMark x1="16342" y1="39957" x2="29221" y2="41151"/>
                                  <a14:backgroundMark x1="29221" y1="41151" x2="23377" y2="26276"/>
                                  <a14:backgroundMark x1="23377" y1="26276" x2="21320" y2="26059"/>
                                  <a14:backgroundMark x1="20671" y1="28122" x2="23377" y2="31379"/>
                                  <a14:backgroundMark x1="23377" y1="31270" x2="20346" y2="37459"/>
                                  <a14:backgroundMark x1="20346" y1="27579" x2="23701" y2="32030"/>
                                  <a14:backgroundMark x1="18182" y1="31053" x2="17641" y2="37785"/>
                                  <a14:backgroundMark x1="42749" y1="73181" x2="54437" y2="65798"/>
                                  <a14:backgroundMark x1="54437" y1="65798" x2="54545" y2="65364"/>
                                  <a14:backgroundMark x1="54221" y1="64712" x2="70671" y2="53420"/>
                                  <a14:backgroundMark x1="71970" y1="50923" x2="65693" y2="55483"/>
                                  <a14:backgroundMark x1="29654" y1="68404" x2="35498" y2="71878"/>
                                  <a14:backgroundMark x1="20779" y1="59718" x2="27165" y2="66341"/>
                                  <a14:backgroundMark x1="27489" y1="65798" x2="28680" y2="65147"/>
                                  <a14:backgroundMark x1="33766" y1="71010" x2="35931" y2="72204"/>
                                  <a14:backgroundMark x1="65260" y1="63844" x2="64394" y2="66015"/>
                                  <a14:backgroundMark x1="67641" y1="60369" x2="62771" y2="65147"/>
                                  <a14:backgroundMark x1="62771" y1="64929" x2="62771" y2="64929"/>
                                  <a14:backgroundMark x1="63745" y1="64929" x2="64935" y2="65147"/>
                                  <a14:backgroundMark x1="68398" y1="62541" x2="69697" y2="67101"/>
                                  <a14:backgroundMark x1="28030" y1="65798" x2="30303" y2="68187"/>
                                  <a14:backgroundMark x1="25000" y1="32139" x2="25108" y2="37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3" t="24438" r="28257" b="27128"/>
                    <a:stretch/>
                  </pic:blipFill>
                  <pic:spPr bwMode="auto">
                    <a:xfrm>
                      <a:off x="0" y="0"/>
                      <a:ext cx="9817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366" w:rsidRPr="009A192A">
        <w:rPr>
          <w:noProof/>
        </w:rPr>
        <w:drawing>
          <wp:anchor distT="0" distB="0" distL="114300" distR="114300" simplePos="0" relativeHeight="251678720" behindDoc="0" locked="0" layoutInCell="1" allowOverlap="1" wp14:anchorId="7463BF08" wp14:editId="38081B59">
            <wp:simplePos x="0" y="0"/>
            <wp:positionH relativeFrom="column">
              <wp:posOffset>3674580</wp:posOffset>
            </wp:positionH>
            <wp:positionV relativeFrom="paragraph">
              <wp:posOffset>198831</wp:posOffset>
            </wp:positionV>
            <wp:extent cx="1286510" cy="953135"/>
            <wp:effectExtent l="0" t="0" r="8890" b="0"/>
            <wp:wrapThrough wrapText="bothSides">
              <wp:wrapPolygon edited="0">
                <wp:start x="0" y="0"/>
                <wp:lineTo x="0" y="21154"/>
                <wp:lineTo x="21429" y="21154"/>
                <wp:lineTo x="21429" y="0"/>
                <wp:lineTo x="0" y="0"/>
              </wp:wrapPolygon>
            </wp:wrapThrough>
            <wp:docPr id="1907011273" name="Imagine 1" descr="O imagine care conține Componentă electronică, electronice, Inginerie electronică, Componenta circuitulu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11273" name="Imagine 1" descr="O imagine care conține Componentă electronică, electronice, Inginerie electronică, Componenta circuitului&#10;&#10;Descriere generată automa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40CF" w:rsidRPr="009240CF">
        <w:rPr>
          <w:noProof/>
        </w:rPr>
        <w:drawing>
          <wp:inline distT="0" distB="0" distL="0" distR="0" wp14:anchorId="2C43A9CC" wp14:editId="2FB379AB">
            <wp:extent cx="679484" cy="1001073"/>
            <wp:effectExtent l="0" t="0" r="6350" b="8890"/>
            <wp:docPr id="889258596" name="Imagine 1" descr="O imagine care conține text, bater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58596" name="Imagine 1" descr="O imagine care conține text, baterie&#10;&#10;Descriere generată automa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467" cy="102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0CF">
        <w:t xml:space="preserve"> puse într-un </w:t>
      </w:r>
      <w:r w:rsidR="009D0568">
        <w:t xml:space="preserve"> care </w:t>
      </w:r>
      <w:r w:rsidR="009A192A">
        <w:t xml:space="preserve">merg in </w:t>
      </w:r>
      <w:r w:rsidR="00DE671F">
        <w:t>apoi</w:t>
      </w:r>
    </w:p>
    <w:p w14:paraId="00B4AE9F" w14:textId="09C0922D" w:rsidR="00F30B57" w:rsidRDefault="001476D4" w:rsidP="00F7579E">
      <w:hyperlink r:id="rId49" w:history="1">
        <w:r w:rsidRPr="00B727DD">
          <w:rPr>
            <w:rStyle w:val="Hyperlink"/>
          </w:rPr>
          <w:t>https://www.optimusdigital.ro/ro/electronica-de-putere-stabilizatoare-liniare/168-modul-cu-sursa-de-alimentare-de-33-v.html</w:t>
        </w:r>
      </w:hyperlink>
      <w:r w:rsidR="00562C27">
        <w:t xml:space="preserve"> pentru </w:t>
      </w:r>
      <w:r w:rsidR="00AC5BC0">
        <w:t>regulator</w:t>
      </w:r>
    </w:p>
    <w:p w14:paraId="20B69E3F" w14:textId="4EA4179F" w:rsidR="00AC5BC0" w:rsidRDefault="00AC5BC0" w:rsidP="00F7579E">
      <w:r w:rsidRPr="00AC5BC0">
        <w:rPr>
          <w:noProof/>
        </w:rPr>
        <w:drawing>
          <wp:inline distT="0" distB="0" distL="0" distR="0" wp14:anchorId="082B03E2" wp14:editId="294A9A63">
            <wp:extent cx="1876470" cy="1028525"/>
            <wp:effectExtent l="0" t="0" r="0" b="635"/>
            <wp:docPr id="1818053820" name="Imagine 1" descr="O imagine care conține text, Font, captură de ecran, algebr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53820" name="Imagine 1" descr="O imagine care conține text, Font, captură de ecran, algebră&#10;&#10;Descriere generată automa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6107" cy="103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8B2D" w14:textId="7484346F" w:rsidR="00F30B57" w:rsidRDefault="00C06582" w:rsidP="00F7579E">
      <w:r>
        <w:t xml:space="preserve">Am găsit că atunci când punem cele </w:t>
      </w:r>
      <w:r w:rsidRPr="001F6E08">
        <w:rPr>
          <w:b/>
          <w:bCs/>
        </w:rPr>
        <w:t>2 butoane</w:t>
      </w:r>
      <w:r>
        <w:t xml:space="preserve"> (unul pentru a anula ultimul coș și unul pentru a porni timpul ) nu mai avem nevoie de rezistențe externe ci le folosim pe cele interne de pull-up</w:t>
      </w:r>
      <w:r w:rsidR="001F6E08">
        <w:t>.</w:t>
      </w:r>
    </w:p>
    <w:p w14:paraId="38C66CF8" w14:textId="423D0329" w:rsidR="001F6E08" w:rsidRDefault="00F53DA6" w:rsidP="00F7579E">
      <w:r>
        <w:t xml:space="preserve">La </w:t>
      </w:r>
      <w:r w:rsidRPr="00F53DA6">
        <w:t xml:space="preserve">nivelul fiecărui pin GPIO, există circuite care pot activa o rezistență de pull-up sau de pull-down. Activând această rezistență prin software, pinul se comportă ca și cum ar avea o rezistență conectată între el și tensiunea de alimentare (VCC). </w:t>
      </w:r>
    </w:p>
    <w:p w14:paraId="0D5A598A" w14:textId="28728F7F" w:rsidR="00703991" w:rsidRDefault="001B61A5" w:rsidP="001B61A5">
      <w:pPr>
        <w:jc w:val="center"/>
      </w:pPr>
      <w:r w:rsidRPr="001B61A5">
        <w:rPr>
          <w:noProof/>
        </w:rPr>
        <w:drawing>
          <wp:inline distT="0" distB="0" distL="0" distR="0" wp14:anchorId="4DF7D3DA" wp14:editId="7A46CCEF">
            <wp:extent cx="4405312" cy="2887344"/>
            <wp:effectExtent l="0" t="0" r="0" b="8890"/>
            <wp:docPr id="251960084" name="Imagine 1" descr="O imagine care conține text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60084" name="Imagine 1" descr="O imagine care conține text, captură de ecran, software&#10;&#10;Descriere generată automa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0028" cy="28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887E" w14:textId="52681BFE" w:rsidR="001B61A5" w:rsidRPr="000E65D1" w:rsidRDefault="00AB65F0" w:rsidP="001B61A5">
      <w:pPr>
        <w:rPr>
          <w:b/>
          <w:bCs/>
        </w:rPr>
      </w:pPr>
      <w:r w:rsidRPr="00AB65F0">
        <w:rPr>
          <w:b/>
          <w:bCs/>
        </w:rPr>
        <w:t>Ecran LCD pentru tabela</w:t>
      </w:r>
    </w:p>
    <w:p w14:paraId="7A23580E" w14:textId="135E3981" w:rsidR="00AB65F0" w:rsidRDefault="00884134" w:rsidP="001B61A5">
      <w:r w:rsidRPr="000E65D1">
        <w:rPr>
          <w:b/>
          <w:bCs/>
        </w:rPr>
        <w:t>Pe partea de soft</w:t>
      </w:r>
      <w:r w:rsidR="000E65D1" w:rsidRPr="000E65D1">
        <w:rPr>
          <w:b/>
          <w:bCs/>
        </w:rPr>
        <w:t xml:space="preserve"> (aplicatie)</w:t>
      </w:r>
      <w:r w:rsidRPr="000E65D1">
        <w:rPr>
          <w:b/>
          <w:bCs/>
        </w:rPr>
        <w:t>,</w:t>
      </w:r>
      <w:r>
        <w:t xml:space="preserve"> mi-ar pl</w:t>
      </w:r>
      <w:r w:rsidR="00D92368">
        <w:t>ă</w:t>
      </w:r>
      <w:r>
        <w:t xml:space="preserve">cea să am </w:t>
      </w:r>
      <w:r w:rsidR="00D92368">
        <w:t xml:space="preserve">ca un fel de flashscore care să indice scorul, </w:t>
      </w:r>
      <w:r w:rsidR="00100713">
        <w:t xml:space="preserve">timpul și sfertul. Poate mai încerc să fac un mic </w:t>
      </w:r>
      <w:r w:rsidR="00301603">
        <w:t>lucru care să îmi spună ce echipă este în atac în funcție de distanța dintre minge și cele 2 pa</w:t>
      </w:r>
      <w:r w:rsidR="00415A29">
        <w:t>nouri.</w:t>
      </w:r>
    </w:p>
    <w:p w14:paraId="2A63E750" w14:textId="13304651" w:rsidR="00415A29" w:rsidRPr="00884134" w:rsidRDefault="00E50662" w:rsidP="001B61A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064042" wp14:editId="7C98028A">
                <wp:simplePos x="0" y="0"/>
                <wp:positionH relativeFrom="column">
                  <wp:posOffset>4038919</wp:posOffset>
                </wp:positionH>
                <wp:positionV relativeFrom="paragraph">
                  <wp:posOffset>738504</wp:posOffset>
                </wp:positionV>
                <wp:extent cx="1061720" cy="276225"/>
                <wp:effectExtent l="0" t="57150" r="0" b="28575"/>
                <wp:wrapNone/>
                <wp:docPr id="2135592402" name="Conector drept cu săgeată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172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CB7B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rept cu săgeată 1" o:spid="_x0000_s1026" type="#_x0000_t32" style="position:absolute;margin-left:318.05pt;margin-top:58.15pt;width:83.6pt;height:21.7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" strokecolor="#e97132 [3205]" strokeweight="1.5pt">
                <v:stroke endarrow="block" joinstyle="miter"/>
              </v:shape>
            </w:pict>
          </mc:Fallback>
        </mc:AlternateContent>
      </w:r>
      <w:r w:rsidRPr="00E50662">
        <w:rPr>
          <w:noProof/>
        </w:rPr>
        <w:drawing>
          <wp:inline distT="0" distB="0" distL="0" distR="0" wp14:anchorId="6F56C616" wp14:editId="50D849E4">
            <wp:extent cx="5760720" cy="858520"/>
            <wp:effectExtent l="0" t="0" r="0" b="0"/>
            <wp:docPr id="2051248482" name="Imagine 1" descr="O imagine care conține text, captură de ecran, Font, Graf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48482" name="Imagine 1" descr="O imagine care conține text, captură de ecran, Font, Grafică&#10;&#10;Descriere generată automa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EDA0" w14:textId="6E6246DB" w:rsidR="00D3749B" w:rsidRDefault="00F53548" w:rsidP="00F7579E">
      <w:r>
        <w:tab/>
      </w:r>
      <w:r>
        <w:tab/>
      </w:r>
      <w:r>
        <w:tab/>
      </w:r>
      <w:r>
        <w:tab/>
      </w:r>
      <w:r>
        <w:tab/>
      </w:r>
      <w:r>
        <w:tab/>
        <w:t>Indică cine atacă</w:t>
      </w:r>
    </w:p>
    <w:p w14:paraId="7ABCF938" w14:textId="77777777" w:rsidR="003264F6" w:rsidRDefault="003264F6" w:rsidP="00F7579E"/>
    <w:p w14:paraId="7B9D3CA1" w14:textId="6FEAC373" w:rsidR="00537DCE" w:rsidRDefault="000C072F" w:rsidP="00F7579E">
      <w:r w:rsidRPr="000C072F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4F3256F" wp14:editId="0C745B88">
            <wp:simplePos x="0" y="0"/>
            <wp:positionH relativeFrom="column">
              <wp:posOffset>4138613</wp:posOffset>
            </wp:positionH>
            <wp:positionV relativeFrom="paragraph">
              <wp:posOffset>317</wp:posOffset>
            </wp:positionV>
            <wp:extent cx="2204085" cy="1985010"/>
            <wp:effectExtent l="0" t="0" r="5715" b="0"/>
            <wp:wrapThrough wrapText="bothSides">
              <wp:wrapPolygon edited="0">
                <wp:start x="0" y="0"/>
                <wp:lineTo x="0" y="21351"/>
                <wp:lineTo x="21469" y="21351"/>
                <wp:lineTo x="21469" y="0"/>
                <wp:lineTo x="0" y="0"/>
              </wp:wrapPolygon>
            </wp:wrapThrough>
            <wp:docPr id="1769179708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79708" name="Imagine 1" descr="O imagine care conține text, captură de ecran, Font&#10;&#10;Descriere generată automat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DCE" w:rsidRPr="000C072F">
        <w:rPr>
          <w:b/>
          <w:bCs/>
        </w:rPr>
        <w:t>Buzzer</w:t>
      </w:r>
      <w:r w:rsidR="00537DCE">
        <w:t xml:space="preserve"> care indică finalul unui sfert</w:t>
      </w:r>
    </w:p>
    <w:p w14:paraId="32FEEA9D" w14:textId="15EFA68C" w:rsidR="000C072F" w:rsidRDefault="000970F9" w:rsidP="00F7579E">
      <w:r w:rsidRPr="000970F9">
        <w:rPr>
          <w:noProof/>
        </w:rPr>
        <w:drawing>
          <wp:inline distT="0" distB="0" distL="0" distR="0" wp14:anchorId="033F5683" wp14:editId="3CCC4DEF">
            <wp:extent cx="2281766" cy="1314450"/>
            <wp:effectExtent l="0" t="0" r="4445" b="0"/>
            <wp:docPr id="972676465" name="Imagine 1" descr="O imagine care conține cabl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76465" name="Imagine 1" descr="O imagine care conține cablu&#10;&#10;Descriere generată automat"/>
                    <pic:cNvPicPr/>
                  </pic:nvPicPr>
                  <pic:blipFill rotWithShape="1">
                    <a:blip r:embed="rId54"/>
                    <a:srcRect l="1157" t="20391" r="9713" b="2859"/>
                    <a:stretch/>
                  </pic:blipFill>
                  <pic:spPr bwMode="auto">
                    <a:xfrm>
                      <a:off x="0" y="0"/>
                      <a:ext cx="2298321" cy="132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072F">
        <w:tab/>
      </w:r>
    </w:p>
    <w:p w14:paraId="6C9E5D11" w14:textId="2659EE31" w:rsidR="00E81EBA" w:rsidRDefault="006067E6" w:rsidP="00F7579E">
      <w:pPr>
        <w:rPr>
          <w:b/>
          <w:bCs/>
        </w:rPr>
      </w:pPr>
      <w:r w:rsidRPr="0093294F">
        <w:rPr>
          <w:b/>
          <w:bCs/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1B715FC7" wp14:editId="4CE51C1D">
            <wp:simplePos x="0" y="0"/>
            <wp:positionH relativeFrom="column">
              <wp:posOffset>2405380</wp:posOffset>
            </wp:positionH>
            <wp:positionV relativeFrom="paragraph">
              <wp:posOffset>185102</wp:posOffset>
            </wp:positionV>
            <wp:extent cx="2776220" cy="1398270"/>
            <wp:effectExtent l="0" t="0" r="5080" b="0"/>
            <wp:wrapThrough wrapText="bothSides">
              <wp:wrapPolygon edited="0">
                <wp:start x="0" y="0"/>
                <wp:lineTo x="0" y="21188"/>
                <wp:lineTo x="21491" y="21188"/>
                <wp:lineTo x="21491" y="0"/>
                <wp:lineTo x="0" y="0"/>
              </wp:wrapPolygon>
            </wp:wrapThrough>
            <wp:docPr id="17867132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13255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EBA" w:rsidRPr="00DE6E93">
        <w:rPr>
          <w:b/>
          <w:bCs/>
        </w:rPr>
        <w:t xml:space="preserve">Senzori </w:t>
      </w:r>
      <w:r w:rsidR="00DE6E93" w:rsidRPr="00DE6E93">
        <w:rPr>
          <w:b/>
          <w:bCs/>
        </w:rPr>
        <w:t xml:space="preserve">IR cu barieră </w:t>
      </w:r>
      <w:r w:rsidR="00E81EBA" w:rsidRPr="00DE6E93">
        <w:rPr>
          <w:b/>
          <w:bCs/>
        </w:rPr>
        <w:t>in jurul inelului</w:t>
      </w:r>
    </w:p>
    <w:p w14:paraId="0D23EA79" w14:textId="77777777" w:rsidR="006067E6" w:rsidRDefault="00B62A88" w:rsidP="00F7579E">
      <w:pPr>
        <w:rPr>
          <w:noProof/>
        </w:rPr>
      </w:pPr>
      <w:r w:rsidRPr="00B62A88">
        <w:rPr>
          <w:b/>
          <w:bCs/>
          <w:noProof/>
          <w:lang w:val="en-US"/>
        </w:rPr>
        <w:drawing>
          <wp:inline distT="0" distB="0" distL="0" distR="0" wp14:anchorId="658D2ED9" wp14:editId="1DC27265">
            <wp:extent cx="2109009" cy="1714500"/>
            <wp:effectExtent l="0" t="0" r="5715" b="0"/>
            <wp:docPr id="1855331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1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19260" cy="17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1773" w14:textId="51E3042C" w:rsidR="008421C5" w:rsidRPr="00DE6E93" w:rsidRDefault="005373F7" w:rsidP="00F7579E">
      <w:pPr>
        <w:rPr>
          <w:b/>
          <w:bCs/>
          <w:lang w:val="en-US"/>
        </w:rPr>
      </w:pPr>
      <w:r>
        <w:rPr>
          <w:noProof/>
        </w:rPr>
        <w:t xml:space="preserve">Link: </w:t>
      </w:r>
      <w:hyperlink r:id="rId57" w:history="1">
        <w:r w:rsidRPr="00210DCF">
          <w:rPr>
            <w:rStyle w:val="Hyperlink"/>
            <w:noProof/>
          </w:rPr>
          <w:t>https://www.robofun.ro/senzori/senzor-bariera-infrarosu-led-5mm.html</w:t>
        </w:r>
      </w:hyperlink>
      <w:r>
        <w:rPr>
          <w:noProof/>
        </w:rPr>
        <w:t xml:space="preserve"> </w:t>
      </w:r>
    </w:p>
    <w:p w14:paraId="4F00EC96" w14:textId="77777777" w:rsidR="00DC5108" w:rsidRPr="00DC5108" w:rsidRDefault="00DC5108" w:rsidP="00DC5108">
      <w:r w:rsidRPr="00DC5108">
        <w:t xml:space="preserve">Senzorii IR cu bariere funcționează printr-o </w:t>
      </w:r>
      <w:r w:rsidRPr="00DC5108">
        <w:rPr>
          <w:b/>
          <w:bCs/>
        </w:rPr>
        <w:t>pereche de senzori</w:t>
      </w:r>
      <w:r w:rsidRPr="00DC5108">
        <w:t xml:space="preserve"> (un emițător și un receptor) care sunt amplasați în capetele opuse, astfel formând o „barieră” invizibilă între ei.</w:t>
      </w:r>
    </w:p>
    <w:p w14:paraId="022DDE18" w14:textId="08B20C6B" w:rsidR="00DC5108" w:rsidRPr="00DC5108" w:rsidRDefault="00E15517" w:rsidP="00E15517">
      <w:r>
        <w:t>1.</w:t>
      </w:r>
      <w:r w:rsidR="00DC5108" w:rsidRPr="00DC5108">
        <w:t>Emițătorul IR emite un fascicul de lumină infraroșie (invizibil pentru ochiul uman).</w:t>
      </w:r>
    </w:p>
    <w:p w14:paraId="34ADF33F" w14:textId="72C0C403" w:rsidR="00DC5108" w:rsidRPr="00DC5108" w:rsidRDefault="00E15517" w:rsidP="00E15517">
      <w:r>
        <w:t>2.</w:t>
      </w:r>
      <w:r w:rsidR="00DC5108" w:rsidRPr="00DC5108">
        <w:t>Receptorul IR este poziționat direct opus emițătorului, astfel încât să primească constant acest fascicul de lumină infraroșie.</w:t>
      </w:r>
    </w:p>
    <w:p w14:paraId="10597808" w14:textId="64587951" w:rsidR="00DC5108" w:rsidRPr="00DC5108" w:rsidRDefault="00E15517" w:rsidP="00E15517">
      <w:r>
        <w:t>3.</w:t>
      </w:r>
      <w:r w:rsidR="00DC5108" w:rsidRPr="00DC5108">
        <w:t>Bariera invizibilă: fasciculul IR trece de la emițător la receptor fără întreruperi. Aceasta este bariera IR, invizibilă pentru ochi, dar detectabilă de receptor.</w:t>
      </w:r>
    </w:p>
    <w:p w14:paraId="535E819A" w14:textId="415739FB" w:rsidR="00DC5108" w:rsidRPr="00DC5108" w:rsidRDefault="00E15517" w:rsidP="00E15517">
      <w:r>
        <w:t>4.</w:t>
      </w:r>
      <w:r w:rsidR="00DC5108" w:rsidRPr="00DC5108">
        <w:t>Detecția obiectului: Când un obiect, întrerupe fasciculul de lumină între emițător și receptor, receptorul nu mai primește semnalul. Această întrerupere este detectată și trimisă ca semnal la microcontroler pentru procesare.</w:t>
      </w:r>
    </w:p>
    <w:p w14:paraId="315ED39B" w14:textId="3B6FCF3D" w:rsidR="000C072F" w:rsidRDefault="00BE57C4" w:rsidP="00BE57C4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B6E2B3B" wp14:editId="2CA08849">
                <wp:simplePos x="0" y="0"/>
                <wp:positionH relativeFrom="column">
                  <wp:posOffset>3372272</wp:posOffset>
                </wp:positionH>
                <wp:positionV relativeFrom="paragraph">
                  <wp:posOffset>1779613</wp:posOffset>
                </wp:positionV>
                <wp:extent cx="360" cy="360"/>
                <wp:effectExtent l="133350" t="133350" r="95250" b="133350"/>
                <wp:wrapNone/>
                <wp:docPr id="318678165" name="Cerneală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26AA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Cerneală 12" o:spid="_x0000_s1026" type="#_x0000_t75" style="position:absolute;margin-left:260.6pt;margin-top:135.2pt;width:9.95pt;height:9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E889909" wp14:editId="1E5733FC">
                <wp:simplePos x="0" y="0"/>
                <wp:positionH relativeFrom="column">
                  <wp:posOffset>2657672</wp:posOffset>
                </wp:positionH>
                <wp:positionV relativeFrom="paragraph">
                  <wp:posOffset>1760533</wp:posOffset>
                </wp:positionV>
                <wp:extent cx="360" cy="360"/>
                <wp:effectExtent l="133350" t="133350" r="95250" b="133350"/>
                <wp:wrapNone/>
                <wp:docPr id="1950534650" name="Cerneală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DAED9" id="Cerneală 11" o:spid="_x0000_s1026" type="#_x0000_t75" style="position:absolute;margin-left:204.3pt;margin-top:133.65pt;width:9.95pt;height:9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8845B0B" wp14:editId="27CC1EFF">
                <wp:simplePos x="0" y="0"/>
                <wp:positionH relativeFrom="column">
                  <wp:posOffset>3496112</wp:posOffset>
                </wp:positionH>
                <wp:positionV relativeFrom="paragraph">
                  <wp:posOffset>1198573</wp:posOffset>
                </wp:positionV>
                <wp:extent cx="360" cy="360"/>
                <wp:effectExtent l="133350" t="133350" r="95250" b="133350"/>
                <wp:wrapNone/>
                <wp:docPr id="557739262" name="Cerneală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CBC69" id="Cerneală 10" o:spid="_x0000_s1026" type="#_x0000_t75" style="position:absolute;margin-left:270.35pt;margin-top:89.45pt;width:9.95pt;height:9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C159078" wp14:editId="0C48DD3E">
                <wp:simplePos x="0" y="0"/>
                <wp:positionH relativeFrom="column">
                  <wp:posOffset>2614832</wp:posOffset>
                </wp:positionH>
                <wp:positionV relativeFrom="paragraph">
                  <wp:posOffset>1189213</wp:posOffset>
                </wp:positionV>
                <wp:extent cx="360" cy="360"/>
                <wp:effectExtent l="133350" t="133350" r="95250" b="133350"/>
                <wp:wrapNone/>
                <wp:docPr id="147243687" name="Cerneală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EDBEC" id="Cerneală 9" o:spid="_x0000_s1026" type="#_x0000_t75" style="position:absolute;margin-left:200.95pt;margin-top:88.7pt;width:9.95pt;height: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2708AF8" wp14:editId="33C5F190">
                <wp:simplePos x="0" y="0"/>
                <wp:positionH relativeFrom="column">
                  <wp:posOffset>3024512</wp:posOffset>
                </wp:positionH>
                <wp:positionV relativeFrom="paragraph">
                  <wp:posOffset>827053</wp:posOffset>
                </wp:positionV>
                <wp:extent cx="360" cy="360"/>
                <wp:effectExtent l="133350" t="133350" r="95250" b="133350"/>
                <wp:wrapNone/>
                <wp:docPr id="1856515191" name="Cerneală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A049" id="Cerneală 8" o:spid="_x0000_s1026" type="#_x0000_t75" style="position:absolute;margin-left:233.2pt;margin-top:60.15pt;width:9.95pt;height:9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922667F" wp14:editId="645D86B5">
                <wp:simplePos x="0" y="0"/>
                <wp:positionH relativeFrom="column">
                  <wp:posOffset>3119552</wp:posOffset>
                </wp:positionH>
                <wp:positionV relativeFrom="paragraph">
                  <wp:posOffset>527173</wp:posOffset>
                </wp:positionV>
                <wp:extent cx="360" cy="360"/>
                <wp:effectExtent l="133350" t="133350" r="95250" b="133350"/>
                <wp:wrapNone/>
                <wp:docPr id="150246408" name="Cerneală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D529F" id="Cerneală 7" o:spid="_x0000_s1026" type="#_x0000_t75" style="position:absolute;margin-left:240.7pt;margin-top:36.55pt;width:9.95pt;height:9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34530FB" wp14:editId="1A7E6EA6">
                <wp:simplePos x="0" y="0"/>
                <wp:positionH relativeFrom="column">
                  <wp:posOffset>3776912</wp:posOffset>
                </wp:positionH>
                <wp:positionV relativeFrom="paragraph">
                  <wp:posOffset>684493</wp:posOffset>
                </wp:positionV>
                <wp:extent cx="360" cy="360"/>
                <wp:effectExtent l="133350" t="133350" r="95250" b="133350"/>
                <wp:wrapNone/>
                <wp:docPr id="151654609" name="Cerneală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3CFF9" id="Cerneală 6" o:spid="_x0000_s1026" type="#_x0000_t75" style="position:absolute;margin-left:292.45pt;margin-top:48.95pt;width:9.95pt;height:9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2DFFF68" wp14:editId="04ADBA04">
                <wp:simplePos x="0" y="0"/>
                <wp:positionH relativeFrom="column">
                  <wp:posOffset>2195432</wp:posOffset>
                </wp:positionH>
                <wp:positionV relativeFrom="paragraph">
                  <wp:posOffset>679453</wp:posOffset>
                </wp:positionV>
                <wp:extent cx="360" cy="360"/>
                <wp:effectExtent l="133350" t="133350" r="95250" b="133350"/>
                <wp:wrapNone/>
                <wp:docPr id="972008500" name="Cerneală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933CC" id="Cerneală 5" o:spid="_x0000_s1026" type="#_x0000_t75" style="position:absolute;margin-left:167.9pt;margin-top:48.55pt;width:9.95pt;height:9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EB40468" wp14:editId="3A1A5E13">
                <wp:simplePos x="0" y="0"/>
                <wp:positionH relativeFrom="column">
                  <wp:posOffset>2196872</wp:posOffset>
                </wp:positionH>
                <wp:positionV relativeFrom="paragraph">
                  <wp:posOffset>646693</wp:posOffset>
                </wp:positionV>
                <wp:extent cx="18000" cy="38160"/>
                <wp:effectExtent l="38100" t="38100" r="39370" b="38100"/>
                <wp:wrapNone/>
                <wp:docPr id="1749728603" name="Cerneală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80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0FCF" id="Cerneală 3" o:spid="_x0000_s1026" type="#_x0000_t75" style="position:absolute;margin-left:172.5pt;margin-top:50.4pt;width:2.4pt;height:3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">
                <v:imagedata r:id="rId73" o:title=""/>
              </v:shape>
            </w:pict>
          </mc:Fallback>
        </mc:AlternateContent>
      </w:r>
      <w:r w:rsidR="00E15517">
        <w:rPr>
          <w:noProof/>
        </w:rPr>
        <w:drawing>
          <wp:inline distT="0" distB="0" distL="0" distR="0" wp14:anchorId="1886030F" wp14:editId="25993236">
            <wp:extent cx="2557104" cy="2381250"/>
            <wp:effectExtent l="0" t="0" r="0" b="0"/>
            <wp:docPr id="1680216675" name="Imagine 2" descr="Plasa inel de baschet Ligasport de la ECHIPAMENT SPORTI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sa inel de baschet Ligasport de la ECHIPAMENT SPORTIV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" t="12648" r="9132" b="4425"/>
                    <a:stretch/>
                  </pic:blipFill>
                  <pic:spPr bwMode="auto">
                    <a:xfrm>
                      <a:off x="0" y="0"/>
                      <a:ext cx="2577484" cy="240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AE8A7" w14:textId="4E21FD70" w:rsidR="000C072F" w:rsidRPr="00000503" w:rsidRDefault="00B52A01" w:rsidP="00F7579E">
      <w:pPr>
        <w:rPr>
          <w:b/>
          <w:bCs/>
        </w:rPr>
      </w:pPr>
      <w:r w:rsidRPr="00000503">
        <w:rPr>
          <w:b/>
          <w:bCs/>
        </w:rPr>
        <w:lastRenderedPageBreak/>
        <w:t>Cu se vor realiza conexiunile?</w:t>
      </w:r>
    </w:p>
    <w:p w14:paraId="1107590D" w14:textId="6576F7B4" w:rsidR="00B52A01" w:rsidRDefault="00B52A01" w:rsidP="00F7579E">
      <w:pPr>
        <w:rPr>
          <w:lang w:val="en-US"/>
        </w:rPr>
      </w:pPr>
      <w:r>
        <w:t>-</w:t>
      </w:r>
      <w:r w:rsidR="00B34050">
        <w:t>in minge: IMU+ESP32+Baterie Li-Po+ regulator</w:t>
      </w:r>
      <w:r w:rsidR="00CD220B">
        <w:t xml:space="preserve"> =</w:t>
      </w:r>
      <w:r w:rsidR="00CD220B">
        <w:rPr>
          <w:lang w:val="en-US"/>
        </w:rPr>
        <w:t>&gt; ESP transmite la Raspberry datele prelucrate (momentul cand</w:t>
      </w:r>
      <w:r w:rsidR="00D05B0E">
        <w:rPr>
          <w:lang w:val="en-US"/>
        </w:rPr>
        <w:t xml:space="preserve"> mingea a părăsit mâinile jucătorului</w:t>
      </w:r>
      <w:r w:rsidR="00CD220B">
        <w:rPr>
          <w:lang w:val="en-US"/>
        </w:rPr>
        <w:t xml:space="preserve"> )</w:t>
      </w:r>
    </w:p>
    <w:p w14:paraId="2D25F6A1" w14:textId="5ACA6296" w:rsidR="00D05B0E" w:rsidRDefault="00D05B0E" w:rsidP="00F7579E">
      <w:pPr>
        <w:rPr>
          <w:lang w:val="en-US"/>
        </w:rPr>
      </w:pPr>
      <w:r>
        <w:rPr>
          <w:lang w:val="en-US"/>
        </w:rPr>
        <w:t>-detecția distanței: după ce Raspeberry primește de la ESP, va calcula distanța</w:t>
      </w:r>
      <w:r w:rsidR="009D4585">
        <w:rPr>
          <w:lang w:val="en-US"/>
        </w:rPr>
        <w:t xml:space="preserve"> prin intermediul camerei (camera va fi conectată la Raspberry)</w:t>
      </w:r>
    </w:p>
    <w:p w14:paraId="18BF4789" w14:textId="1F148C6C" w:rsidR="009D4585" w:rsidRDefault="009D4585" w:rsidP="00F7579E">
      <w:pPr>
        <w:rPr>
          <w:lang w:val="en-US"/>
        </w:rPr>
      </w:pPr>
      <w:r>
        <w:rPr>
          <w:lang w:val="en-US"/>
        </w:rPr>
        <w:t>-</w:t>
      </w:r>
      <w:proofErr w:type="gramStart"/>
      <w:r w:rsidR="009239B2">
        <w:rPr>
          <w:lang w:val="en-US"/>
        </w:rPr>
        <w:t>inel :</w:t>
      </w:r>
      <w:proofErr w:type="gramEnd"/>
      <w:r w:rsidR="009239B2">
        <w:rPr>
          <w:lang w:val="en-US"/>
        </w:rPr>
        <w:t xml:space="preserve"> cele 4 perechi </w:t>
      </w:r>
      <w:r w:rsidR="00884D84">
        <w:rPr>
          <w:lang w:val="en-US"/>
        </w:rPr>
        <w:t xml:space="preserve"> (X2)</w:t>
      </w:r>
      <w:r w:rsidR="00C6022E">
        <w:rPr>
          <w:lang w:val="en-US"/>
        </w:rPr>
        <w:t xml:space="preserve"> </w:t>
      </w:r>
      <w:r w:rsidR="009239B2">
        <w:rPr>
          <w:lang w:val="en-US"/>
        </w:rPr>
        <w:t>de sensori IR se vor conecta la un Arduino</w:t>
      </w:r>
      <w:r w:rsidR="00C6022E">
        <w:rPr>
          <w:lang w:val="en-US"/>
        </w:rPr>
        <w:t xml:space="preserve"> (X2??)</w:t>
      </w:r>
      <w:r w:rsidR="002230DA">
        <w:rPr>
          <w:lang w:val="en-US"/>
        </w:rPr>
        <w:t xml:space="preserve"> și vor tra</w:t>
      </w:r>
      <w:r w:rsidR="00884D84">
        <w:rPr>
          <w:lang w:val="en-US"/>
        </w:rPr>
        <w:t>nsmite</w:t>
      </w:r>
      <w:r w:rsidR="0061794D">
        <w:rPr>
          <w:lang w:val="en-US"/>
        </w:rPr>
        <w:t xml:space="preserve"> la Raspberry</w:t>
      </w:r>
      <w:r w:rsidR="00C6022E">
        <w:rPr>
          <w:lang w:val="en-US"/>
        </w:rPr>
        <w:t xml:space="preserve"> dacă mingea a intrat sau nu</w:t>
      </w:r>
    </w:p>
    <w:p w14:paraId="243E1839" w14:textId="58D1ADFB" w:rsidR="00C6022E" w:rsidRDefault="00C6022E" w:rsidP="00F7579E">
      <w:pPr>
        <w:rPr>
          <w:lang w:val="en-US"/>
        </w:rPr>
      </w:pPr>
      <w:r>
        <w:rPr>
          <w:lang w:val="en-US"/>
        </w:rPr>
        <w:t>-</w:t>
      </w:r>
      <w:r w:rsidR="0061794D">
        <w:rPr>
          <w:lang w:val="en-US"/>
        </w:rPr>
        <w:t>Rasp</w:t>
      </w:r>
      <w:r w:rsidR="00A77B2F">
        <w:rPr>
          <w:lang w:val="en-US"/>
        </w:rPr>
        <w:t xml:space="preserve">berry va analiza dacă </w:t>
      </w:r>
      <w:proofErr w:type="gramStart"/>
      <w:r w:rsidR="00A77B2F">
        <w:rPr>
          <w:lang w:val="en-US"/>
        </w:rPr>
        <w:t>mingea  a</w:t>
      </w:r>
      <w:proofErr w:type="gramEnd"/>
      <w:r w:rsidR="00A77B2F">
        <w:rPr>
          <w:lang w:val="en-US"/>
        </w:rPr>
        <w:t xml:space="preserve"> intrat și va determina valoarea coșului</w:t>
      </w:r>
    </w:p>
    <w:p w14:paraId="1A74792B" w14:textId="60A037C7" w:rsidR="00A77B2F" w:rsidRPr="00CD220B" w:rsidRDefault="00A77B2F" w:rsidP="00F7579E">
      <w:pPr>
        <w:rPr>
          <w:lang w:val="en-US"/>
        </w:rPr>
      </w:pPr>
      <w:r>
        <w:rPr>
          <w:lang w:val="en-US"/>
        </w:rPr>
        <w:t>-Raspberry va actualiza tabela</w:t>
      </w:r>
    </w:p>
    <w:p w14:paraId="627AB3ED" w14:textId="77777777" w:rsidR="00000503" w:rsidRDefault="00000503" w:rsidP="00F7579E">
      <w:pPr>
        <w:rPr>
          <w:b/>
          <w:bCs/>
        </w:rPr>
      </w:pPr>
    </w:p>
    <w:p w14:paraId="0AB02E8E" w14:textId="049EFDC9" w:rsidR="00A10944" w:rsidRPr="00550BE0" w:rsidRDefault="00A10944" w:rsidP="00F7579E">
      <w:pPr>
        <w:rPr>
          <w:b/>
          <w:bCs/>
        </w:rPr>
      </w:pPr>
      <w:r w:rsidRPr="00550BE0">
        <w:rPr>
          <w:b/>
          <w:bCs/>
        </w:rPr>
        <w:t>Întrebări:</w:t>
      </w:r>
    </w:p>
    <w:p w14:paraId="4E68BB6E" w14:textId="2B9366DC" w:rsidR="00A10944" w:rsidRDefault="003F2086" w:rsidP="003F2086">
      <w:pPr>
        <w:pStyle w:val="Listparagraf"/>
        <w:numPr>
          <w:ilvl w:val="0"/>
          <w:numId w:val="4"/>
        </w:numPr>
      </w:pPr>
      <w:r>
        <w:t>Cam cât de mare sa fie macheta?</w:t>
      </w:r>
      <w:r w:rsidR="00444D80">
        <w:t xml:space="preserve"> =</w:t>
      </w:r>
      <w:r w:rsidR="00444D80">
        <w:rPr>
          <w:lang w:val="en-US"/>
        </w:rPr>
        <w:t>&gt; și dimensiunea panoului =&gt;</w:t>
      </w:r>
      <w:r w:rsidR="00186E96">
        <w:t xml:space="preserve"> și dimensiunea mingii</w:t>
      </w:r>
    </w:p>
    <w:p w14:paraId="1607228C" w14:textId="3C0BDC4C" w:rsidR="00165CA6" w:rsidRDefault="00DE57A3" w:rsidP="00D33557">
      <w:pPr>
        <w:pStyle w:val="Listparagraf"/>
        <w:numPr>
          <w:ilvl w:val="0"/>
          <w:numId w:val="4"/>
        </w:numPr>
      </w:pPr>
      <w:r>
        <w:t>Trebuie să driblez mingea? Că altfel nu e utilă pentru baschet =</w:t>
      </w:r>
      <w:r>
        <w:rPr>
          <w:lang w:val="en-US"/>
        </w:rPr>
        <w:t>&gt; nu e ok de plu</w:t>
      </w:r>
      <w:r>
        <w:t>ș</w:t>
      </w:r>
    </w:p>
    <w:p w14:paraId="138B56EC" w14:textId="254146BC" w:rsidR="00D33557" w:rsidRDefault="003B2F43" w:rsidP="00D33557">
      <w:pPr>
        <w:pStyle w:val="Listparagraf"/>
        <w:numPr>
          <w:ilvl w:val="0"/>
          <w:numId w:val="4"/>
        </w:numPr>
      </w:pPr>
      <w:r>
        <w:t>Cat de bine ascunse trebuie sa fie</w:t>
      </w:r>
      <w:r w:rsidR="00D75658">
        <w:t xml:space="preserve"> componentele?</w:t>
      </w:r>
    </w:p>
    <w:p w14:paraId="38B48C71" w14:textId="2D51BF57" w:rsidR="00D75658" w:rsidRDefault="00647785" w:rsidP="00D33557">
      <w:pPr>
        <w:pStyle w:val="Listparagraf"/>
        <w:numPr>
          <w:ilvl w:val="0"/>
          <w:numId w:val="4"/>
        </w:numPr>
      </w:pPr>
      <w:r>
        <w:t>La nivel de ”aplicație” e necesară să fie mai compexă sau e ok? Nu țin neapărat la ea, doar că am zis să am ceva și în partea aia mai spre soft.</w:t>
      </w:r>
    </w:p>
    <w:p w14:paraId="2A24C4F7" w14:textId="2B9D4E12" w:rsidR="00647785" w:rsidRDefault="00D32B2A" w:rsidP="00D33557">
      <w:pPr>
        <w:pStyle w:val="Listparagraf"/>
        <w:numPr>
          <w:ilvl w:val="0"/>
          <w:numId w:val="4"/>
        </w:numPr>
      </w:pPr>
      <w:r>
        <w:t>Dacă e ok camera?</w:t>
      </w:r>
    </w:p>
    <w:p w14:paraId="1C11BF78" w14:textId="2B6B7692" w:rsidR="006732AB" w:rsidRDefault="006732AB" w:rsidP="00D33557">
      <w:pPr>
        <w:pStyle w:val="Listparagraf"/>
        <w:numPr>
          <w:ilvl w:val="0"/>
          <w:numId w:val="4"/>
        </w:numPr>
      </w:pPr>
      <w:r>
        <w:t xml:space="preserve">E necesar ca ”aplicația” să fie puțin mai complexă, în sensul </w:t>
      </w:r>
      <w:r w:rsidR="00875B4A">
        <w:t>să avem cumva butoane care pot adăuga/scădea puncte manual în cazuri extreme? Există și posibilitatea să fie luată o decizie greșită și</w:t>
      </w:r>
      <w:r w:rsidR="0093414B">
        <w:t xml:space="preserve"> să se poată modifica?</w:t>
      </w:r>
    </w:p>
    <w:p w14:paraId="14CEEDF5" w14:textId="77777777" w:rsidR="0093414B" w:rsidRDefault="0093414B" w:rsidP="00D33557">
      <w:pPr>
        <w:pStyle w:val="Listparagraf"/>
        <w:numPr>
          <w:ilvl w:val="0"/>
          <w:numId w:val="4"/>
        </w:numPr>
      </w:pPr>
    </w:p>
    <w:p w14:paraId="3A0D84BC" w14:textId="77777777" w:rsidR="00647785" w:rsidRDefault="00647785" w:rsidP="00647785"/>
    <w:p w14:paraId="2553654B" w14:textId="77777777" w:rsidR="00D3749B" w:rsidRDefault="00D3749B" w:rsidP="00F7579E"/>
    <w:p w14:paraId="3C9CDB56" w14:textId="70934C07" w:rsidR="00D3749B" w:rsidRDefault="00D3749B" w:rsidP="00F7579E"/>
    <w:p w14:paraId="3CD51B19" w14:textId="77777777" w:rsidR="00B7701A" w:rsidRDefault="00B7701A" w:rsidP="00F7579E">
      <w:pPr>
        <w:rPr>
          <w:b/>
          <w:bCs/>
        </w:rPr>
      </w:pPr>
    </w:p>
    <w:p w14:paraId="249E13AF" w14:textId="77777777" w:rsidR="00B7701A" w:rsidRDefault="00B7701A" w:rsidP="00F7579E">
      <w:pPr>
        <w:rPr>
          <w:b/>
          <w:bCs/>
        </w:rPr>
      </w:pPr>
    </w:p>
    <w:p w14:paraId="62D4EDC0" w14:textId="77777777" w:rsidR="00B7701A" w:rsidRDefault="00B7701A" w:rsidP="00F7579E">
      <w:pPr>
        <w:rPr>
          <w:b/>
          <w:bCs/>
        </w:rPr>
      </w:pPr>
    </w:p>
    <w:p w14:paraId="4AF411A0" w14:textId="77777777" w:rsidR="00B7701A" w:rsidRDefault="00B7701A" w:rsidP="00F7579E">
      <w:pPr>
        <w:rPr>
          <w:b/>
          <w:bCs/>
        </w:rPr>
      </w:pPr>
    </w:p>
    <w:p w14:paraId="267AA7C5" w14:textId="77777777" w:rsidR="00B7701A" w:rsidRDefault="00B7701A" w:rsidP="00F7579E">
      <w:pPr>
        <w:rPr>
          <w:b/>
          <w:bCs/>
        </w:rPr>
      </w:pPr>
    </w:p>
    <w:p w14:paraId="1BD7BBA2" w14:textId="77777777" w:rsidR="00B7701A" w:rsidRDefault="00B7701A" w:rsidP="00F7579E">
      <w:pPr>
        <w:rPr>
          <w:b/>
          <w:bCs/>
        </w:rPr>
      </w:pPr>
    </w:p>
    <w:p w14:paraId="1EEC20F6" w14:textId="77777777" w:rsidR="00B7701A" w:rsidRDefault="00B7701A" w:rsidP="00F7579E">
      <w:pPr>
        <w:rPr>
          <w:b/>
          <w:bCs/>
        </w:rPr>
      </w:pPr>
    </w:p>
    <w:p w14:paraId="54038F96" w14:textId="77777777" w:rsidR="00B7701A" w:rsidRDefault="00B7701A" w:rsidP="00F7579E">
      <w:pPr>
        <w:rPr>
          <w:b/>
          <w:bCs/>
        </w:rPr>
      </w:pPr>
    </w:p>
    <w:p w14:paraId="7F2409C5" w14:textId="77777777" w:rsidR="00B7701A" w:rsidRDefault="00B7701A" w:rsidP="00F7579E">
      <w:pPr>
        <w:rPr>
          <w:b/>
          <w:bCs/>
        </w:rPr>
      </w:pPr>
    </w:p>
    <w:p w14:paraId="6D9E4112" w14:textId="77777777" w:rsidR="00B7701A" w:rsidRDefault="00B7701A" w:rsidP="00F7579E">
      <w:pPr>
        <w:rPr>
          <w:b/>
          <w:bCs/>
        </w:rPr>
      </w:pPr>
    </w:p>
    <w:p w14:paraId="637B7C97" w14:textId="77777777" w:rsidR="001B3085" w:rsidRDefault="001B3085" w:rsidP="00F7579E">
      <w:pPr>
        <w:rPr>
          <w:b/>
          <w:bCs/>
        </w:rPr>
      </w:pPr>
    </w:p>
    <w:p w14:paraId="6CCF8645" w14:textId="5F7D42E0" w:rsidR="0077083F" w:rsidRPr="00550BE0" w:rsidRDefault="0077083F" w:rsidP="00F7579E">
      <w:pPr>
        <w:rPr>
          <w:b/>
          <w:bCs/>
        </w:rPr>
      </w:pPr>
      <w:r w:rsidRPr="00550BE0">
        <w:rPr>
          <w:b/>
          <w:bCs/>
        </w:rPr>
        <w:lastRenderedPageBreak/>
        <w:t>Reguli</w:t>
      </w:r>
    </w:p>
    <w:p w14:paraId="7AB40CAF" w14:textId="53B900F0" w:rsidR="00373DA0" w:rsidRDefault="00373DA0" w:rsidP="00F7579E">
      <w:r>
        <w:t xml:space="preserve">-mingea trebuie să intre în </w:t>
      </w:r>
      <w:r w:rsidR="00EE519E">
        <w:t>coș de sus în jos</w:t>
      </w:r>
    </w:p>
    <w:p w14:paraId="7C632A58" w14:textId="11CF00DE" w:rsidR="0077083F" w:rsidRDefault="0077083F" w:rsidP="00F7579E">
      <w:r>
        <w:t xml:space="preserve">-coș valid: mingea pleacă din mână (IMU) + </w:t>
      </w:r>
      <w:r w:rsidR="00373DA0">
        <w:t>determinarea distanței + mingea intră în coș corect</w:t>
      </w:r>
    </w:p>
    <w:p w14:paraId="1E1848D4" w14:textId="15AB94F0" w:rsidR="00443CF3" w:rsidRDefault="00443CF3" w:rsidP="00F7579E">
      <w:r>
        <w:t>-</w:t>
      </w:r>
      <w:r w:rsidR="004953DA">
        <w:t>jucătorul dă cu piciorul în minge -</w:t>
      </w:r>
      <w:r w:rsidR="004953DA">
        <w:rPr>
          <w:lang w:val="en-US"/>
        </w:rPr>
        <w:t>&gt; arbitrul fluier</w:t>
      </w:r>
      <w:r w:rsidR="004953DA">
        <w:t>ă</w:t>
      </w:r>
      <w:r w:rsidR="00AA6604">
        <w:t xml:space="preserve"> și în cazul în care mingea intră în coș va fi anulată din buton</w:t>
      </w:r>
    </w:p>
    <w:p w14:paraId="7860A7F7" w14:textId="07FAD78B" w:rsidR="008A6518" w:rsidRDefault="008A6518" w:rsidP="00F7579E">
      <w:r>
        <w:t>-orice abatere a unui jucător este sancționată de arbitru. Pentru a putea să sancționeze un jucător, arbitrul trebuie să vină cu un fluier.</w:t>
      </w:r>
    </w:p>
    <w:p w14:paraId="41C28961" w14:textId="3540AA3D" w:rsidR="00AA6604" w:rsidRDefault="00AA6604" w:rsidP="00F7579E">
      <w:r>
        <w:t>-</w:t>
      </w:r>
      <w:r w:rsidR="0048758A">
        <w:t>reguli de puncte:</w:t>
      </w:r>
    </w:p>
    <w:p w14:paraId="1859196F" w14:textId="49CE89D4" w:rsidR="0048758A" w:rsidRDefault="0048758A" w:rsidP="00F7579E">
      <w:r>
        <w:tab/>
        <w:t>-</w:t>
      </w:r>
      <w:r w:rsidRPr="001B0FDE">
        <w:rPr>
          <w:b/>
          <w:bCs/>
        </w:rPr>
        <w:t>coș de un punct</w:t>
      </w:r>
      <w:r>
        <w:t xml:space="preserve">: timpul să fie oprit și să fi trecut mai mult de </w:t>
      </w:r>
      <w:r w:rsidR="00A86EE8">
        <w:t xml:space="preserve">3 secunde de când timpul e oprit + o distanță </w:t>
      </w:r>
      <w:r w:rsidR="00C34E65">
        <w:t>mai mare decât un anumit prag</w:t>
      </w:r>
      <w:r w:rsidR="00A86EE8">
        <w:t xml:space="preserve"> </w:t>
      </w:r>
      <w:r w:rsidR="00E844BC">
        <w:t>(</w:t>
      </w:r>
      <w:r w:rsidR="00A86EE8">
        <w:t>în funcție de machetă</w:t>
      </w:r>
      <w:r w:rsidR="00E844BC">
        <w:t>)</w:t>
      </w:r>
    </w:p>
    <w:p w14:paraId="34F93C98" w14:textId="4854B035" w:rsidR="00C34E65" w:rsidRDefault="00C34E65" w:rsidP="00F7579E">
      <w:r>
        <w:tab/>
      </w:r>
      <w:r w:rsidRPr="001B0FDE">
        <w:rPr>
          <w:b/>
          <w:bCs/>
        </w:rPr>
        <w:t>-coș de 2 puncte</w:t>
      </w:r>
      <w:r>
        <w:t>: timpul să meargă</w:t>
      </w:r>
      <w:r w:rsidR="00D32F41">
        <w:t xml:space="preserve"> și să fie o distanță mai mică decât un prag</w:t>
      </w:r>
    </w:p>
    <w:p w14:paraId="271D45AE" w14:textId="6163973C" w:rsidR="00D32F41" w:rsidRDefault="00D32F41" w:rsidP="00F7579E">
      <w:r>
        <w:tab/>
      </w:r>
      <w:r w:rsidRPr="001B0FDE">
        <w:rPr>
          <w:b/>
          <w:bCs/>
        </w:rPr>
        <w:t>-coș de 3 puncte</w:t>
      </w:r>
      <w:r>
        <w:t>: timpul să meargă și să fie o distanță mai mare decât un prag</w:t>
      </w:r>
    </w:p>
    <w:p w14:paraId="3AB9C3E1" w14:textId="6D9BFC88" w:rsidR="00D32F41" w:rsidRDefault="00D32F41" w:rsidP="00F7579E">
      <w:r>
        <w:t>-</w:t>
      </w:r>
      <w:r w:rsidR="002F098E">
        <w:t xml:space="preserve">dacă trece maxim o secundă de când timpul e oprit și se marchează, coșul va rămâne valid (de obicei  se întâmplă la coș cu fault). În cazul în care </w:t>
      </w:r>
      <w:r w:rsidR="00A915ED">
        <w:t>aruncarea se dorește a fi anulată, arbitrul are la dispoziție 5 secunde să facă acest lucru</w:t>
      </w:r>
      <w:r w:rsidR="008A6518">
        <w:t xml:space="preserve"> prin buton.</w:t>
      </w:r>
    </w:p>
    <w:p w14:paraId="04C13D2B" w14:textId="7A90C407" w:rsidR="003A0455" w:rsidRDefault="004207EC" w:rsidP="00F7579E">
      <w:r>
        <w:t xml:space="preserve">-timpul se oprește la primul fluier. Există situația în care să fluiere simultan/cu un mic delay </w:t>
      </w:r>
      <w:r w:rsidR="003A0455">
        <w:t>2 arbitrii. Nu luăm în considerare decât primul fluier.</w:t>
      </w:r>
    </w:p>
    <w:p w14:paraId="10EBFA4B" w14:textId="2AD6B22C" w:rsidR="003A0455" w:rsidRDefault="003A0455" w:rsidP="00F7579E">
      <w:r>
        <w:t>-</w:t>
      </w:r>
      <w:r w:rsidR="0000530B">
        <w:t>nu se va porni niciodată din fluier timpul.</w:t>
      </w:r>
    </w:p>
    <w:p w14:paraId="411337F8" w14:textId="796288B5" w:rsidR="0000530B" w:rsidRDefault="0000530B" w:rsidP="00F7579E">
      <w:r>
        <w:t>-</w:t>
      </w:r>
      <w:r w:rsidR="00E6173E">
        <w:t xml:space="preserve">la începutul meciului se va seta coșul fiecărei echipe. </w:t>
      </w:r>
      <w:r w:rsidR="00F966BC">
        <w:t xml:space="preserve">Dacă se marchează autocoș, nu ne impactează sistemul pentru că punctele vor rămâne </w:t>
      </w:r>
      <w:r w:rsidR="00B23665">
        <w:t xml:space="preserve">corect asignate. Cum la pauză se schimbă panourile, si noi vom face acest lucru automat (adică </w:t>
      </w:r>
      <w:r w:rsidR="00C20C7D">
        <w:t>vom modifica un atribut/o valoare inelului ca să pună punctele celeilalte echipe</w:t>
      </w:r>
      <w:r w:rsidR="00B23665">
        <w:t>)</w:t>
      </w:r>
    </w:p>
    <w:p w14:paraId="71EE662E" w14:textId="79A0CEAA" w:rsidR="00C20C7D" w:rsidRDefault="00C20C7D" w:rsidP="00F7579E">
      <w:r>
        <w:t>-</w:t>
      </w:r>
      <w:r w:rsidR="00911099">
        <w:t>c</w:t>
      </w:r>
      <w:r w:rsidR="00760C5C">
        <w:t>ând e gata sfertul, vor fluiera arbitrii</w:t>
      </w:r>
      <w:r w:rsidR="00B95DA1">
        <w:t>. Se va auzi un buzzer care va emite un sunet.</w:t>
      </w:r>
    </w:p>
    <w:p w14:paraId="54D4015F" w14:textId="399843A9" w:rsidR="0029337A" w:rsidRDefault="0029337A" w:rsidP="00F7579E">
      <w:r>
        <w:t>-dacă se detectează un alt sens la minge</w:t>
      </w:r>
      <w:r w:rsidR="004C3BED">
        <w:t>, nu se va întâmpla nimic</w:t>
      </w:r>
      <w:r w:rsidR="002B5D7C">
        <w:t>, deoarece  noi luăm în calcul doar sensul de sus în jos</w:t>
      </w:r>
    </w:p>
    <w:p w14:paraId="28062AC8" w14:textId="3EB4A55A" w:rsidR="00486031" w:rsidRDefault="00486031" w:rsidP="00F7579E">
      <w:r>
        <w:t>-d</w:t>
      </w:r>
      <w:r w:rsidR="002A65EC">
        <w:t xml:space="preserve">acă </w:t>
      </w:r>
      <w:r w:rsidR="009B4E51">
        <w:t>e final de sfert, a sunat buzzer-ul, și în decurs de</w:t>
      </w:r>
      <w:r w:rsidR="002965C7">
        <w:t xml:space="preserve"> 1 secund</w:t>
      </w:r>
      <w:r w:rsidR="002B5D7C">
        <w:t>ă</w:t>
      </w:r>
      <w:r w:rsidR="002965C7">
        <w:t xml:space="preserve"> intră mingea în coș, </w:t>
      </w:r>
      <w:r w:rsidR="002965C7" w:rsidRPr="0010210B">
        <w:rPr>
          <w:u w:val="single"/>
        </w:rPr>
        <w:t>aș putea</w:t>
      </w:r>
      <w:r w:rsidR="002965C7">
        <w:t xml:space="preserve"> să m</w:t>
      </w:r>
      <w:r w:rsidR="00266565">
        <w:t xml:space="preserve">ă uit momentul în care jucătorul a început acțiunea de aruncare la coș, iar daca mai era timp </w:t>
      </w:r>
      <w:r w:rsidR="0010210B">
        <w:t>să consider coș valabil.</w:t>
      </w:r>
    </w:p>
    <w:p w14:paraId="68435D79" w14:textId="104BE68D" w:rsidR="0094253F" w:rsidRDefault="00D67B7E" w:rsidP="00F7579E">
      <w:r>
        <w:t xml:space="preserve">-dacă </w:t>
      </w:r>
      <w:r w:rsidR="00802CAA">
        <w:t xml:space="preserve">în timpul </w:t>
      </w:r>
      <w:r>
        <w:t>arunc</w:t>
      </w:r>
      <w:r w:rsidR="00802CAA">
        <w:t>ă</w:t>
      </w:r>
      <w:r>
        <w:t>r</w:t>
      </w:r>
      <w:r w:rsidR="00802CAA">
        <w:t>ii</w:t>
      </w:r>
      <w:r>
        <w:t xml:space="preserve"> liber</w:t>
      </w:r>
      <w:r w:rsidR="00802CAA">
        <w:t>e, linia este călcată (</w:t>
      </w:r>
      <w:r w:rsidR="0094253F">
        <w:t>se trece sub pragul impus</w:t>
      </w:r>
      <w:r w:rsidR="00802CAA">
        <w:t>)</w:t>
      </w:r>
      <w:r w:rsidR="0094253F">
        <w:t>, aruncarea nu se va considera</w:t>
      </w:r>
      <w:r w:rsidR="00610B7D">
        <w:t xml:space="preserve"> (</w:t>
      </w:r>
      <w:r w:rsidR="00610B7D" w:rsidRPr="00610B7D">
        <w:rPr>
          <w:u w:val="single"/>
        </w:rPr>
        <w:t>aș putea</w:t>
      </w:r>
      <w:r w:rsidR="00610B7D">
        <w:t>)</w:t>
      </w:r>
    </w:p>
    <w:p w14:paraId="404DE201" w14:textId="65704D55" w:rsidR="008A6518" w:rsidRDefault="00D67B7E" w:rsidP="00F7579E">
      <w:r>
        <w:lastRenderedPageBreak/>
        <w:t xml:space="preserve"> </w:t>
      </w:r>
      <w:r w:rsidR="00FC2AAE">
        <w:rPr>
          <w:noProof/>
        </w:rPr>
        <w:drawing>
          <wp:inline distT="0" distB="0" distL="0" distR="0" wp14:anchorId="405D4812" wp14:editId="742BBC56">
            <wp:extent cx="6439892" cy="3548380"/>
            <wp:effectExtent l="0" t="0" r="0" b="0"/>
            <wp:docPr id="1309185054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896" cy="3567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2675B" w14:textId="77777777" w:rsidR="008A6518" w:rsidRDefault="008A6518" w:rsidP="00F7579E"/>
    <w:p w14:paraId="0B3773AB" w14:textId="77777777" w:rsidR="00410FF6" w:rsidRPr="004953DA" w:rsidRDefault="00410FF6" w:rsidP="00F7579E"/>
    <w:sectPr w:rsidR="00410FF6" w:rsidRPr="004953D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DE44D7"/>
    <w:multiLevelType w:val="hybridMultilevel"/>
    <w:tmpl w:val="AFF61CF2"/>
    <w:lvl w:ilvl="0" w:tplc="0418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CE6448"/>
    <w:multiLevelType w:val="hybridMultilevel"/>
    <w:tmpl w:val="D03C4470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6E1292"/>
    <w:multiLevelType w:val="hybridMultilevel"/>
    <w:tmpl w:val="7C10D398"/>
    <w:lvl w:ilvl="0" w:tplc="CF78A4E6">
      <w:start w:val="3"/>
      <w:numFmt w:val="bullet"/>
      <w:lvlText w:val="-"/>
      <w:lvlJc w:val="left"/>
      <w:pPr>
        <w:ind w:left="2483" w:hanging="360"/>
      </w:pPr>
      <w:rPr>
        <w:rFonts w:ascii="Aptos" w:eastAsiaTheme="minorHAnsi" w:hAnsi="Aptos" w:cstheme="minorBidi" w:hint="default"/>
      </w:rPr>
    </w:lvl>
    <w:lvl w:ilvl="1" w:tplc="04180003" w:tentative="1">
      <w:start w:val="1"/>
      <w:numFmt w:val="bullet"/>
      <w:lvlText w:val="o"/>
      <w:lvlJc w:val="left"/>
      <w:pPr>
        <w:ind w:left="3203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923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643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363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6083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803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523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8243" w:hanging="360"/>
      </w:pPr>
      <w:rPr>
        <w:rFonts w:ascii="Wingdings" w:hAnsi="Wingdings" w:hint="default"/>
      </w:rPr>
    </w:lvl>
  </w:abstractNum>
  <w:abstractNum w:abstractNumId="3" w15:restartNumberingAfterBreak="0">
    <w:nsid w:val="3C734B40"/>
    <w:multiLevelType w:val="hybridMultilevel"/>
    <w:tmpl w:val="EEEEBD5A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C61F31"/>
    <w:multiLevelType w:val="multilevel"/>
    <w:tmpl w:val="C78E4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E543852"/>
    <w:multiLevelType w:val="hybridMultilevel"/>
    <w:tmpl w:val="2F5A0A5A"/>
    <w:lvl w:ilvl="0" w:tplc="0418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6035428">
    <w:abstractNumId w:val="2"/>
  </w:num>
  <w:num w:numId="2" w16cid:durableId="1108083718">
    <w:abstractNumId w:val="5"/>
  </w:num>
  <w:num w:numId="3" w16cid:durableId="1317340045">
    <w:abstractNumId w:val="3"/>
  </w:num>
  <w:num w:numId="4" w16cid:durableId="1388531239">
    <w:abstractNumId w:val="1"/>
  </w:num>
  <w:num w:numId="5" w16cid:durableId="1207451844">
    <w:abstractNumId w:val="4"/>
  </w:num>
  <w:num w:numId="6" w16cid:durableId="1333683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D3E"/>
    <w:rsid w:val="00000503"/>
    <w:rsid w:val="00003D5C"/>
    <w:rsid w:val="00005118"/>
    <w:rsid w:val="0000530B"/>
    <w:rsid w:val="00005DA2"/>
    <w:rsid w:val="00023FCB"/>
    <w:rsid w:val="00031D0F"/>
    <w:rsid w:val="00034191"/>
    <w:rsid w:val="0007259F"/>
    <w:rsid w:val="00075973"/>
    <w:rsid w:val="000767EB"/>
    <w:rsid w:val="000970F9"/>
    <w:rsid w:val="000A53A4"/>
    <w:rsid w:val="000A625B"/>
    <w:rsid w:val="000C072F"/>
    <w:rsid w:val="000C71A9"/>
    <w:rsid w:val="000D7C33"/>
    <w:rsid w:val="000E0D47"/>
    <w:rsid w:val="000E65D1"/>
    <w:rsid w:val="000F5D27"/>
    <w:rsid w:val="00100713"/>
    <w:rsid w:val="0010210B"/>
    <w:rsid w:val="0011121B"/>
    <w:rsid w:val="00127BAC"/>
    <w:rsid w:val="00130AF4"/>
    <w:rsid w:val="001476D4"/>
    <w:rsid w:val="00165CA6"/>
    <w:rsid w:val="0016654B"/>
    <w:rsid w:val="00174758"/>
    <w:rsid w:val="00186E96"/>
    <w:rsid w:val="001900A1"/>
    <w:rsid w:val="001B0FDE"/>
    <w:rsid w:val="001B3085"/>
    <w:rsid w:val="001B61A5"/>
    <w:rsid w:val="001C3ECE"/>
    <w:rsid w:val="001D024E"/>
    <w:rsid w:val="001D3746"/>
    <w:rsid w:val="001E0873"/>
    <w:rsid w:val="001F6E08"/>
    <w:rsid w:val="002129F0"/>
    <w:rsid w:val="00217E54"/>
    <w:rsid w:val="002230DA"/>
    <w:rsid w:val="00227CF2"/>
    <w:rsid w:val="00250E8F"/>
    <w:rsid w:val="00251904"/>
    <w:rsid w:val="00266565"/>
    <w:rsid w:val="00274845"/>
    <w:rsid w:val="00276382"/>
    <w:rsid w:val="0029337A"/>
    <w:rsid w:val="00295FD3"/>
    <w:rsid w:val="002965C7"/>
    <w:rsid w:val="002A65EC"/>
    <w:rsid w:val="002B0EC2"/>
    <w:rsid w:val="002B5D7C"/>
    <w:rsid w:val="002C5BD0"/>
    <w:rsid w:val="002E5AFA"/>
    <w:rsid w:val="002F098E"/>
    <w:rsid w:val="002F2DAA"/>
    <w:rsid w:val="00301603"/>
    <w:rsid w:val="00323D24"/>
    <w:rsid w:val="003264F6"/>
    <w:rsid w:val="00355F24"/>
    <w:rsid w:val="00357358"/>
    <w:rsid w:val="00364A97"/>
    <w:rsid w:val="00373DA0"/>
    <w:rsid w:val="00376792"/>
    <w:rsid w:val="003839D8"/>
    <w:rsid w:val="00387838"/>
    <w:rsid w:val="00390584"/>
    <w:rsid w:val="00390DE9"/>
    <w:rsid w:val="003912DA"/>
    <w:rsid w:val="003A0455"/>
    <w:rsid w:val="003B2F43"/>
    <w:rsid w:val="003B37F0"/>
    <w:rsid w:val="003D0A11"/>
    <w:rsid w:val="003D7E4D"/>
    <w:rsid w:val="003F2086"/>
    <w:rsid w:val="00404F1A"/>
    <w:rsid w:val="00410FF6"/>
    <w:rsid w:val="00415A29"/>
    <w:rsid w:val="004207EC"/>
    <w:rsid w:val="0042253B"/>
    <w:rsid w:val="00443CF3"/>
    <w:rsid w:val="00444D80"/>
    <w:rsid w:val="00451E42"/>
    <w:rsid w:val="00462F73"/>
    <w:rsid w:val="00485AD7"/>
    <w:rsid w:val="00486031"/>
    <w:rsid w:val="0048758A"/>
    <w:rsid w:val="00494593"/>
    <w:rsid w:val="004953DA"/>
    <w:rsid w:val="00496F11"/>
    <w:rsid w:val="00497C60"/>
    <w:rsid w:val="004B7389"/>
    <w:rsid w:val="004C1474"/>
    <w:rsid w:val="004C1659"/>
    <w:rsid w:val="004C23D0"/>
    <w:rsid w:val="004C3BED"/>
    <w:rsid w:val="004C3F12"/>
    <w:rsid w:val="004D2FA1"/>
    <w:rsid w:val="004F2738"/>
    <w:rsid w:val="005115C2"/>
    <w:rsid w:val="005151D3"/>
    <w:rsid w:val="005373F7"/>
    <w:rsid w:val="00537DCE"/>
    <w:rsid w:val="005457FE"/>
    <w:rsid w:val="00550BE0"/>
    <w:rsid w:val="005612DC"/>
    <w:rsid w:val="00562C27"/>
    <w:rsid w:val="00562CAE"/>
    <w:rsid w:val="00562F01"/>
    <w:rsid w:val="00573F11"/>
    <w:rsid w:val="00576FC7"/>
    <w:rsid w:val="005A0B83"/>
    <w:rsid w:val="005A16C7"/>
    <w:rsid w:val="005A57E4"/>
    <w:rsid w:val="005C6196"/>
    <w:rsid w:val="005D68EF"/>
    <w:rsid w:val="006067E6"/>
    <w:rsid w:val="00610B7D"/>
    <w:rsid w:val="0061794D"/>
    <w:rsid w:val="00626844"/>
    <w:rsid w:val="00630E35"/>
    <w:rsid w:val="00646144"/>
    <w:rsid w:val="00647785"/>
    <w:rsid w:val="006503BA"/>
    <w:rsid w:val="006575DC"/>
    <w:rsid w:val="006578E8"/>
    <w:rsid w:val="006629F7"/>
    <w:rsid w:val="00667366"/>
    <w:rsid w:val="00671D35"/>
    <w:rsid w:val="006732AB"/>
    <w:rsid w:val="00677A72"/>
    <w:rsid w:val="0068445B"/>
    <w:rsid w:val="0069039B"/>
    <w:rsid w:val="00691D8B"/>
    <w:rsid w:val="006B249B"/>
    <w:rsid w:val="006B5A82"/>
    <w:rsid w:val="006C53C5"/>
    <w:rsid w:val="00703991"/>
    <w:rsid w:val="007145D1"/>
    <w:rsid w:val="007152C9"/>
    <w:rsid w:val="007263E2"/>
    <w:rsid w:val="007326AF"/>
    <w:rsid w:val="0073799F"/>
    <w:rsid w:val="0074230F"/>
    <w:rsid w:val="00753000"/>
    <w:rsid w:val="00757A71"/>
    <w:rsid w:val="00760C5C"/>
    <w:rsid w:val="0077083F"/>
    <w:rsid w:val="00771C58"/>
    <w:rsid w:val="00773286"/>
    <w:rsid w:val="00773C5E"/>
    <w:rsid w:val="007773DD"/>
    <w:rsid w:val="00782EC1"/>
    <w:rsid w:val="00783C47"/>
    <w:rsid w:val="007858F6"/>
    <w:rsid w:val="007A5176"/>
    <w:rsid w:val="007C7BE3"/>
    <w:rsid w:val="007D04C2"/>
    <w:rsid w:val="007D3D75"/>
    <w:rsid w:val="007E0F6E"/>
    <w:rsid w:val="007E3CD5"/>
    <w:rsid w:val="007E6FE1"/>
    <w:rsid w:val="007E7AE5"/>
    <w:rsid w:val="007F72DF"/>
    <w:rsid w:val="00802CAA"/>
    <w:rsid w:val="00832622"/>
    <w:rsid w:val="00840584"/>
    <w:rsid w:val="008410F8"/>
    <w:rsid w:val="008421C5"/>
    <w:rsid w:val="00861465"/>
    <w:rsid w:val="00875B4A"/>
    <w:rsid w:val="00884134"/>
    <w:rsid w:val="0088491E"/>
    <w:rsid w:val="00884D84"/>
    <w:rsid w:val="008A6518"/>
    <w:rsid w:val="008B7578"/>
    <w:rsid w:val="008C4413"/>
    <w:rsid w:val="008D1E22"/>
    <w:rsid w:val="008D3278"/>
    <w:rsid w:val="008F55B3"/>
    <w:rsid w:val="009000BC"/>
    <w:rsid w:val="00904FAB"/>
    <w:rsid w:val="00911099"/>
    <w:rsid w:val="009239B2"/>
    <w:rsid w:val="009240CF"/>
    <w:rsid w:val="00925FA1"/>
    <w:rsid w:val="0093294F"/>
    <w:rsid w:val="0093414B"/>
    <w:rsid w:val="00937A84"/>
    <w:rsid w:val="0094253F"/>
    <w:rsid w:val="00943BED"/>
    <w:rsid w:val="00983DC7"/>
    <w:rsid w:val="00997EB6"/>
    <w:rsid w:val="009A192A"/>
    <w:rsid w:val="009A47C0"/>
    <w:rsid w:val="009B0522"/>
    <w:rsid w:val="009B4E51"/>
    <w:rsid w:val="009D0568"/>
    <w:rsid w:val="009D4585"/>
    <w:rsid w:val="00A07A3C"/>
    <w:rsid w:val="00A07AF9"/>
    <w:rsid w:val="00A104FB"/>
    <w:rsid w:val="00A10944"/>
    <w:rsid w:val="00A16EC3"/>
    <w:rsid w:val="00A37F13"/>
    <w:rsid w:val="00A51098"/>
    <w:rsid w:val="00A54160"/>
    <w:rsid w:val="00A55D88"/>
    <w:rsid w:val="00A641CE"/>
    <w:rsid w:val="00A77B2F"/>
    <w:rsid w:val="00A823E6"/>
    <w:rsid w:val="00A86EE8"/>
    <w:rsid w:val="00A915ED"/>
    <w:rsid w:val="00A9457C"/>
    <w:rsid w:val="00AA28DF"/>
    <w:rsid w:val="00AA6604"/>
    <w:rsid w:val="00AB65F0"/>
    <w:rsid w:val="00AC5BC0"/>
    <w:rsid w:val="00AE56A9"/>
    <w:rsid w:val="00B000AF"/>
    <w:rsid w:val="00B008CC"/>
    <w:rsid w:val="00B101CE"/>
    <w:rsid w:val="00B15CB4"/>
    <w:rsid w:val="00B23665"/>
    <w:rsid w:val="00B2610D"/>
    <w:rsid w:val="00B32F97"/>
    <w:rsid w:val="00B34050"/>
    <w:rsid w:val="00B52566"/>
    <w:rsid w:val="00B52A01"/>
    <w:rsid w:val="00B62A88"/>
    <w:rsid w:val="00B7701A"/>
    <w:rsid w:val="00B95DA1"/>
    <w:rsid w:val="00BB19E8"/>
    <w:rsid w:val="00BC38FF"/>
    <w:rsid w:val="00BE2D86"/>
    <w:rsid w:val="00BE57C4"/>
    <w:rsid w:val="00BF0074"/>
    <w:rsid w:val="00C06582"/>
    <w:rsid w:val="00C20C7D"/>
    <w:rsid w:val="00C316DF"/>
    <w:rsid w:val="00C34E65"/>
    <w:rsid w:val="00C35764"/>
    <w:rsid w:val="00C50F45"/>
    <w:rsid w:val="00C6022E"/>
    <w:rsid w:val="00C665FF"/>
    <w:rsid w:val="00C76ED0"/>
    <w:rsid w:val="00C775B4"/>
    <w:rsid w:val="00C84164"/>
    <w:rsid w:val="00C90B86"/>
    <w:rsid w:val="00C919B0"/>
    <w:rsid w:val="00CB1E13"/>
    <w:rsid w:val="00CC1952"/>
    <w:rsid w:val="00CC4BF0"/>
    <w:rsid w:val="00CD220B"/>
    <w:rsid w:val="00CE035D"/>
    <w:rsid w:val="00CE6C05"/>
    <w:rsid w:val="00CF7C2C"/>
    <w:rsid w:val="00D05B0E"/>
    <w:rsid w:val="00D1576C"/>
    <w:rsid w:val="00D16BDA"/>
    <w:rsid w:val="00D224C4"/>
    <w:rsid w:val="00D27D3E"/>
    <w:rsid w:val="00D32B2A"/>
    <w:rsid w:val="00D32F41"/>
    <w:rsid w:val="00D33557"/>
    <w:rsid w:val="00D3749B"/>
    <w:rsid w:val="00D5401D"/>
    <w:rsid w:val="00D67B7E"/>
    <w:rsid w:val="00D7139C"/>
    <w:rsid w:val="00D75658"/>
    <w:rsid w:val="00D850E1"/>
    <w:rsid w:val="00D85E34"/>
    <w:rsid w:val="00D92368"/>
    <w:rsid w:val="00D94125"/>
    <w:rsid w:val="00DA75B1"/>
    <w:rsid w:val="00DB6E1C"/>
    <w:rsid w:val="00DC5108"/>
    <w:rsid w:val="00DD25A1"/>
    <w:rsid w:val="00DE0D88"/>
    <w:rsid w:val="00DE57A3"/>
    <w:rsid w:val="00DE671F"/>
    <w:rsid w:val="00DE6E93"/>
    <w:rsid w:val="00E15517"/>
    <w:rsid w:val="00E174C3"/>
    <w:rsid w:val="00E2178C"/>
    <w:rsid w:val="00E50662"/>
    <w:rsid w:val="00E6173E"/>
    <w:rsid w:val="00E6625D"/>
    <w:rsid w:val="00E669A0"/>
    <w:rsid w:val="00E67FC6"/>
    <w:rsid w:val="00E800B4"/>
    <w:rsid w:val="00E81EBA"/>
    <w:rsid w:val="00E844BC"/>
    <w:rsid w:val="00E86A32"/>
    <w:rsid w:val="00E90EAD"/>
    <w:rsid w:val="00E915B8"/>
    <w:rsid w:val="00EC4024"/>
    <w:rsid w:val="00ED0576"/>
    <w:rsid w:val="00ED0AB5"/>
    <w:rsid w:val="00EE033E"/>
    <w:rsid w:val="00EE519E"/>
    <w:rsid w:val="00EF0920"/>
    <w:rsid w:val="00F0061B"/>
    <w:rsid w:val="00F07C31"/>
    <w:rsid w:val="00F1142F"/>
    <w:rsid w:val="00F11528"/>
    <w:rsid w:val="00F125C6"/>
    <w:rsid w:val="00F14F62"/>
    <w:rsid w:val="00F30B57"/>
    <w:rsid w:val="00F364CA"/>
    <w:rsid w:val="00F50FD3"/>
    <w:rsid w:val="00F51665"/>
    <w:rsid w:val="00F52CAA"/>
    <w:rsid w:val="00F53548"/>
    <w:rsid w:val="00F53DA6"/>
    <w:rsid w:val="00F71FE5"/>
    <w:rsid w:val="00F7579E"/>
    <w:rsid w:val="00F75F0F"/>
    <w:rsid w:val="00F966BC"/>
    <w:rsid w:val="00FA3DA0"/>
    <w:rsid w:val="00FA714B"/>
    <w:rsid w:val="00FB4FAE"/>
    <w:rsid w:val="00FC13D4"/>
    <w:rsid w:val="00FC23E5"/>
    <w:rsid w:val="00FC2AAE"/>
    <w:rsid w:val="00FD4CDB"/>
    <w:rsid w:val="00FE0163"/>
    <w:rsid w:val="00FE2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5DD20B"/>
  <w15:chartTrackingRefBased/>
  <w15:docId w15:val="{94CA132B-4DC6-4D45-BA9D-7270BA67D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D27D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D27D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D27D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D27D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D27D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D27D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D27D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D27D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D27D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D27D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D27D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D27D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D27D3E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D27D3E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D27D3E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D27D3E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D27D3E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D27D3E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D27D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D27D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D27D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D27D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D27D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D27D3E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D27D3E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D27D3E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D27D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D27D3E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D27D3E"/>
    <w:rPr>
      <w:b/>
      <w:bCs/>
      <w:smallCaps/>
      <w:color w:val="0F4761" w:themeColor="accent1" w:themeShade="BF"/>
      <w:spacing w:val="5"/>
    </w:rPr>
  </w:style>
  <w:style w:type="table" w:styleId="Tabelgril">
    <w:name w:val="Table Grid"/>
    <w:basedOn w:val="TabelNormal"/>
    <w:uiPriority w:val="39"/>
    <w:rsid w:val="00FC23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deparagrafimplicit"/>
    <w:uiPriority w:val="99"/>
    <w:unhideWhenUsed/>
    <w:rsid w:val="00C665FF"/>
    <w:rPr>
      <w:color w:val="467886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C665FF"/>
    <w:rPr>
      <w:color w:val="605E5C"/>
      <w:shd w:val="clear" w:color="auto" w:fill="E1DFDD"/>
    </w:rPr>
  </w:style>
  <w:style w:type="character" w:styleId="HyperlinkParcurs">
    <w:name w:val="FollowedHyperlink"/>
    <w:basedOn w:val="Fontdeparagrafimplicit"/>
    <w:uiPriority w:val="99"/>
    <w:semiHidden/>
    <w:unhideWhenUsed/>
    <w:rsid w:val="0017475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97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www.st.com/resource/en/datasheet/vl53l0x.pdf" TargetMode="External"/><Relationship Id="rId42" Type="http://schemas.openxmlformats.org/officeDocument/2006/relationships/hyperlink" Target="https://cleste.ro/modul-senzor-de-presiune-atmosferica-bmp280.html" TargetMode="External"/><Relationship Id="rId47" Type="http://schemas.openxmlformats.org/officeDocument/2006/relationships/image" Target="media/image27.png"/><Relationship Id="rId63" Type="http://schemas.openxmlformats.org/officeDocument/2006/relationships/customXml" Target="ink/ink4.xml"/><Relationship Id="rId68" Type="http://schemas.openxmlformats.org/officeDocument/2006/relationships/customXml" Target="ink/ink7.xml"/><Relationship Id="rId16" Type="http://schemas.openxmlformats.org/officeDocument/2006/relationships/hyperlink" Target="https://www.youtube.com/watch?v=VrM5_EO-bK8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32" Type="http://schemas.openxmlformats.org/officeDocument/2006/relationships/hyperlink" Target="https://www.youtube.com/watch?v=e_uPEE_zlDo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hyperlink" Target="https://cleste.ro/placa-dezvoltare-esp-wroom-32-esp-32s.html" TargetMode="External"/><Relationship Id="rId53" Type="http://schemas.openxmlformats.org/officeDocument/2006/relationships/image" Target="media/image32.png"/><Relationship Id="rId58" Type="http://schemas.openxmlformats.org/officeDocument/2006/relationships/customXml" Target="ink/ink1.xml"/><Relationship Id="rId66" Type="http://schemas.openxmlformats.org/officeDocument/2006/relationships/customXml" Target="ink/ink6.xml"/><Relationship Id="rId74" Type="http://schemas.openxmlformats.org/officeDocument/2006/relationships/image" Target="media/image36.jpeg"/><Relationship Id="rId5" Type="http://schemas.openxmlformats.org/officeDocument/2006/relationships/image" Target="media/image1.png"/><Relationship Id="rId61" Type="http://schemas.openxmlformats.org/officeDocument/2006/relationships/customXml" Target="ink/ink3.xml"/><Relationship Id="rId19" Type="http://schemas.openxmlformats.org/officeDocument/2006/relationships/hyperlink" Target="https://docs.arducam.com/Raspberry-Pi-Camera/Tof-camera/TOF-Camera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ro.mouser.com/ProductDetail/Luxonis/OAK-D-Lite-AF?qs=Znm5pLBrcAKOqyMVx9BJ9A%3D%3D%20" TargetMode="External"/><Relationship Id="rId35" Type="http://schemas.openxmlformats.org/officeDocument/2006/relationships/image" Target="media/image18.jpe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customXml" Target="ink/ink5.xml"/><Relationship Id="rId69" Type="http://schemas.openxmlformats.org/officeDocument/2006/relationships/image" Target="media/image40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72" Type="http://schemas.openxmlformats.org/officeDocument/2006/relationships/customXml" Target="ink/ink9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pu9bSo-b11A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39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image" Target="media/image33.png"/><Relationship Id="rId62" Type="http://schemas.openxmlformats.org/officeDocument/2006/relationships/image" Target="media/image37.png"/><Relationship Id="rId70" Type="http://schemas.openxmlformats.org/officeDocument/2006/relationships/customXml" Target="ink/ink8.xml"/><Relationship Id="rId75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https://invensense.tdk.com/wp-content/uploads/2015/02/MPU-6000-Datasheet1.pdf" TargetMode="External"/><Relationship Id="rId15" Type="http://schemas.openxmlformats.org/officeDocument/2006/relationships/hyperlink" Target="https://www.youtube.com/watch?v=14-hppF0vtQ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youtube.com/watch?v=CAVYHlFGpaw" TargetMode="External"/><Relationship Id="rId36" Type="http://schemas.openxmlformats.org/officeDocument/2006/relationships/image" Target="media/image19.png"/><Relationship Id="rId49" Type="http://schemas.openxmlformats.org/officeDocument/2006/relationships/hyperlink" Target="https://www.optimusdigital.ro/ro/electronica-de-putere-stabilizatoare-liniare/168-modul-cu-sursa-de-alimentare-de-33-v.html" TargetMode="External"/><Relationship Id="rId57" Type="http://schemas.openxmlformats.org/officeDocument/2006/relationships/hyperlink" Target="https://www.robofun.ro/senzori/senzor-bariera-infrarosu-led-5mm.html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customXml" Target="ink/ink2.xml"/><Relationship Id="rId65" Type="http://schemas.openxmlformats.org/officeDocument/2006/relationships/image" Target="media/image38.png"/><Relationship Id="rId73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www.espressif.com/sites/default/files/documentation/esp32_datasheet_en.pdf" TargetMode="External"/><Relationship Id="rId13" Type="http://schemas.microsoft.com/office/2007/relationships/hdphoto" Target="media/hdphoto1.wdp"/><Relationship Id="rId18" Type="http://schemas.openxmlformats.org/officeDocument/2006/relationships/hyperlink" Target="https://www.youtube.com/watch?v=wNWYwHoZJuw" TargetMode="External"/><Relationship Id="rId39" Type="http://schemas.openxmlformats.org/officeDocument/2006/relationships/hyperlink" Target="https://www.luxonis.com/assets/marketing/brand/luxonis_product_guide.pdf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bZIKVaD3dRk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6:17.063"/>
    </inkml:context>
    <inkml:brush xml:id="br0">
      <inkml:brushProperty name="width" value="0.35" units="cm"/>
      <inkml:brushProperty name="height" value="0.35" units="cm"/>
      <inkml:brushProperty name="color" value="#FFC114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6:14.641"/>
    </inkml:context>
    <inkml:brush xml:id="br0">
      <inkml:brushProperty name="width" value="0.35" units="cm"/>
      <inkml:brushProperty name="height" value="0.35" units="cm"/>
      <inkml:brushProperty name="color" value="#FFC114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6:01.497"/>
    </inkml:context>
    <inkml:brush xml:id="br0">
      <inkml:brushProperty name="width" value="0.35" units="cm"/>
      <inkml:brushProperty name="height" value="0.35" units="cm"/>
      <inkml:brushProperty name="color" value="#008C3A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58.246"/>
    </inkml:context>
    <inkml:brush xml:id="br0">
      <inkml:brushProperty name="width" value="0.35" units="cm"/>
      <inkml:brushProperty name="height" value="0.35" units="cm"/>
      <inkml:brushProperty name="color" value="#008C3A"/>
    </inkml:brush>
  </inkml:definitions>
  <inkml:trace contextRef="#ctx0" brushRef="#br0">0 1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48.417"/>
    </inkml:context>
    <inkml:brush xml:id="br0">
      <inkml:brushProperty name="width" value="0.35" units="cm"/>
      <inkml:brushProperty name="height" value="0.35" units="cm"/>
      <inkml:brushProperty name="color" value="#FF0066"/>
    </inkml:brush>
  </inkml:definitions>
  <inkml:trace contextRef="#ctx0" brushRef="#br0">0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44.728"/>
    </inkml:context>
    <inkml:brush xml:id="br0">
      <inkml:brushProperty name="width" value="0.35" units="cm"/>
      <inkml:brushProperty name="height" value="0.35" units="cm"/>
      <inkml:brushProperty name="color" value="#FF0066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36.024"/>
    </inkml:context>
    <inkml:brush xml:id="br0">
      <inkml:brushProperty name="width" value="0.35" units="cm"/>
      <inkml:brushProperty name="height" value="0.35" units="cm"/>
      <inkml:brushProperty name="color" value="#004F8B"/>
    </inkml:brush>
  </inkml:definitions>
  <inkml:trace contextRef="#ctx0" brushRef="#br0">0 1 24575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31.539"/>
    </inkml:context>
    <inkml:brush xml:id="br0">
      <inkml:brushProperty name="width" value="0.35" units="cm"/>
      <inkml:brushProperty name="height" value="0.35" units="cm"/>
      <inkml:brushProperty name="color" value="#004F8B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7T20:15:21.00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50 106 24575,'-1'-1'0,"1"0"0,-1 0 0,0 0 0,1 1 0,-1-1 0,0 0 0,1 0 0,0 0 0,-1 0 0,1 0 0,-1 0 0,1 0 0,0 0 0,0 0 0,0 0 0,-1 0 0,1 0 0,0-1 0,0 0 0,-1-4 0,-7-35 0,7 38 0,0 0 0,0 0 0,0 0 0,-1 0 0,1 1 0,-1-1 0,1 0 0,-1 1 0,0 0 0,0-1 0,-2-1 0,4 3 0,-1 1 0,1 0 0,0 0 0,0 0 0,0-1 0,0 1 0,-1 0 0,1 0 0,0 0 0,0-1 0,-1 1 0,1 0 0,0 0 0,0 0 0,-1 0 0,1 0 0,0 0 0,0 0 0,-1 0 0,1 0 0,0-1 0,-1 1 0,1 0 0,0 0 0,0 0 0,-1 1 0,1-1 0,0 0 0,0 0 0,-1 0 0,1 0 0,0 0 0,-1 0 0,1 0 0,0 0 0,0 0 0,-1 1 0,1-1 0,0 0 0,0 0 0,0 0 0,-1 1 0,1-1 0,0 0 0,0 0 0,0 0 0,0 1 0,-1-1 0,1 0 0,0 0 0,0 1 0,0-1 0,0 0 0,0 1 0,0-1 0,0 0 0,0 0 0,0 1 0,0-1 0,0 0 0,0 0 0,0 1 0,0-1 0,0 0 0,0 1 0,0-1 0,0 0 0,0 1 0,2 8 0,-2-9 0,0 0 0,0 0 0,0 0 0,0 0 0,0 0 0,0 0 0,0 0 0,0-1 0,0 1 0,0 0 0,0 0 0,0 0 0,0 0 0,0 0 0,0 0 0,0 0 0,0 0 0,1 0 0,-1 0 0,0 0 0,0 0 0,0 0 0,0 0 0,0 0 0,0 0 0,0 0 0,0 0 0,0 0 0,0 0 0,0 0 0,0 0 0,0 0 0,0 0 0,0 0 0,0 0 0,0 0 0,1 0 0,-1 0 0,0 0 0,0 0 0,0 0 0,0 0 0,0 0 0,0 1 0,0-1 0,0 0 0,0 0 0,0 0 0,0 0 0,0 0 0,0 0 0,0-4 89,3 9-1543</inkml:trace>
</inkml:ink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</TotalTime>
  <Pages>11</Pages>
  <Words>1986</Words>
  <Characters>11524</Characters>
  <Application>Microsoft Office Word</Application>
  <DocSecurity>0</DocSecurity>
  <Lines>96</Lines>
  <Paragraphs>26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Calapis</dc:creator>
  <cp:keywords/>
  <dc:description/>
  <cp:lastModifiedBy>Ana Maria Calapis</cp:lastModifiedBy>
  <cp:revision>344</cp:revision>
  <dcterms:created xsi:type="dcterms:W3CDTF">2024-10-24T17:59:00Z</dcterms:created>
  <dcterms:modified xsi:type="dcterms:W3CDTF">2024-11-23T13:44:00Z</dcterms:modified>
</cp:coreProperties>
</file>